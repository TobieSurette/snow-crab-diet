
<file path=[Content_Types].xml><?xml version="1.0" encoding="utf-8"?>
<Types xmlns="http://schemas.openxmlformats.org/package/2006/content-types">
  <Default Extension="xml" ContentType="application/xml"/>
  <Default Extension="bin" ContentType="application/vnd.openxmlformats-officedocument.oleObject"/>
  <Default Extension="xlsx" ContentType="application/vnd.openxmlformats-officedocument.spreadsheetml.sheet"/>
  <Default Extension="gif" ContentType="image/gif"/>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harts/chart1.xml" ContentType="application/vnd.openxmlformats-officedocument.drawingml.chart+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c="http://schemas.openxmlformats.org/drawingml/2006/chart" mc:Ignorable="w14 wp14">
  <w:body>
    <w:p w:rsidRPr="00E44320" w:rsidR="0061507D" w:rsidP="0370C04F" w:rsidRDefault="0061507D" w14:paraId="1EAD232A" w14:textId="77777777">
      <w:pPr>
        <w:spacing w:before="240" w:line="480" w:lineRule="auto"/>
        <w:jc w:val="center"/>
        <w:rPr>
          <w:rFonts w:ascii="Times New Roman" w:hAnsi="Times New Roman" w:cs="Times New Roman"/>
          <w:b w:val="1"/>
          <w:bCs w:val="1"/>
          <w:sz w:val="24"/>
          <w:szCs w:val="24"/>
          <w:rPrChange w:author="Surette, Tobie" w:date="2020-03-30T12:45:08.335Z">
            <w:rPr>
              <w:rFonts w:ascii="Times New Roman" w:hAnsi="Times New Roman" w:cs="Times New Roman"/>
              <w:sz w:val="24"/>
              <w:szCs w:val="24"/>
            </w:rPr>
          </w:rPrChange>
        </w:rPr>
      </w:pPr>
      <w:r w:rsidRPr="0370C04F" w:rsidR="0061507D">
        <w:rPr>
          <w:rFonts w:ascii="Times New Roman" w:hAnsi="Times New Roman" w:cs="Times New Roman"/>
          <w:b w:val="1"/>
          <w:bCs w:val="1"/>
          <w:sz w:val="24"/>
          <w:szCs w:val="24"/>
          <w:rPrChange w:author="Surette, Tobie" w:date="2020-03-30T12:45:08.307Z" w:id="249063946">
            <w:rPr>
              <w:rFonts w:ascii="Times New Roman" w:hAnsi="Times New Roman" w:cs="Times New Roman"/>
              <w:sz w:val="24"/>
              <w:szCs w:val="24"/>
            </w:rPr>
          </w:rPrChange>
        </w:rPr>
        <w:t>Stomach contents and stable isotope analysis of snow crab (</w:t>
      </w:r>
      <w:proofErr w:type="spellStart"/>
      <w:r w:rsidRPr="0370C04F" w:rsidR="0061507D">
        <w:rPr>
          <w:rFonts w:ascii="Times New Roman" w:hAnsi="Times New Roman" w:cs="Times New Roman"/>
          <w:b w:val="1"/>
          <w:bCs w:val="1"/>
          <w:i w:val="1"/>
          <w:iCs w:val="1"/>
          <w:sz w:val="24"/>
          <w:szCs w:val="24"/>
          <w:rPrChange w:author="Surette, Tobie" w:date="2020-03-30T12:45:08.317Z" w:id="2081522711">
            <w:rPr>
              <w:rFonts w:ascii="Times New Roman" w:hAnsi="Times New Roman" w:cs="Times New Roman"/>
              <w:i w:val="1"/>
              <w:iCs w:val="1"/>
              <w:sz w:val="24"/>
              <w:szCs w:val="24"/>
            </w:rPr>
          </w:rPrChange>
        </w:rPr>
        <w:t>Chionoecetes</w:t>
      </w:r>
      <w:proofErr w:type="spellEnd"/>
      <w:r w:rsidRPr="0370C04F" w:rsidR="0061507D">
        <w:rPr>
          <w:rFonts w:ascii="Times New Roman" w:hAnsi="Times New Roman" w:cs="Times New Roman"/>
          <w:b w:val="1"/>
          <w:bCs w:val="1"/>
          <w:i w:val="1"/>
          <w:iCs w:val="1"/>
          <w:sz w:val="24"/>
          <w:szCs w:val="24"/>
          <w:rPrChange w:author="Surette, Tobie" w:date="2020-03-30T12:45:08.324Z" w:id="1825515972">
            <w:rPr>
              <w:rFonts w:ascii="Times New Roman" w:hAnsi="Times New Roman" w:cs="Times New Roman"/>
              <w:i w:val="1"/>
              <w:iCs w:val="1"/>
              <w:sz w:val="24"/>
              <w:szCs w:val="24"/>
            </w:rPr>
          </w:rPrChange>
        </w:rPr>
        <w:t xml:space="preserve"> </w:t>
      </w:r>
      <w:proofErr w:type="spellStart"/>
      <w:r w:rsidRPr="0370C04F" w:rsidR="0061507D">
        <w:rPr>
          <w:rFonts w:ascii="Times New Roman" w:hAnsi="Times New Roman" w:cs="Times New Roman"/>
          <w:b w:val="1"/>
          <w:bCs w:val="1"/>
          <w:i w:val="1"/>
          <w:iCs w:val="1"/>
          <w:sz w:val="24"/>
          <w:szCs w:val="24"/>
          <w:rPrChange w:author="Surette, Tobie" w:date="2020-03-30T12:45:08.325Z" w:id="987290991">
            <w:rPr>
              <w:rFonts w:ascii="Times New Roman" w:hAnsi="Times New Roman" w:cs="Times New Roman"/>
              <w:i w:val="1"/>
              <w:iCs w:val="1"/>
              <w:sz w:val="24"/>
              <w:szCs w:val="24"/>
            </w:rPr>
          </w:rPrChange>
        </w:rPr>
        <w:t>opilio</w:t>
      </w:r>
      <w:proofErr w:type="spellEnd"/>
      <w:r w:rsidRPr="0370C04F" w:rsidR="0061507D">
        <w:rPr>
          <w:rFonts w:ascii="Times New Roman" w:hAnsi="Times New Roman" w:cs="Times New Roman"/>
          <w:b w:val="1"/>
          <w:bCs w:val="1"/>
          <w:sz w:val="24"/>
          <w:szCs w:val="24"/>
          <w:rPrChange w:author="Surette, Tobie" w:date="2020-03-30T12:45:08.326Z" w:id="950030556">
            <w:rPr>
              <w:rFonts w:ascii="Times New Roman" w:hAnsi="Times New Roman" w:cs="Times New Roman"/>
              <w:sz w:val="24"/>
              <w:szCs w:val="24"/>
            </w:rPr>
          </w:rPrChange>
        </w:rPr>
        <w:t xml:space="preserve">) in the southern Gulf of Saint Lawrence and </w:t>
      </w:r>
      <w:r w:rsidRPr="0370C04F" w:rsidR="0061507D">
        <w:rPr>
          <w:rFonts w:ascii="Times New Roman" w:hAnsi="Times New Roman" w:cs="Times New Roman"/>
          <w:b w:val="1"/>
          <w:bCs w:val="1"/>
          <w:sz w:val="24"/>
          <w:szCs w:val="24"/>
          <w:rPrChange w:author="Surette, Tobie" w:date="2020-03-30T12:45:08.327Z" w:id="1192238816">
            <w:rPr>
              <w:rFonts w:ascii="Times New Roman" w:hAnsi="Times New Roman" w:cs="Times New Roman"/>
              <w:sz w:val="24"/>
              <w:szCs w:val="24"/>
            </w:rPr>
          </w:rPrChange>
        </w:rPr>
        <w:t>Scotian</w:t>
      </w:r>
      <w:r w:rsidRPr="0370C04F" w:rsidR="0061507D">
        <w:rPr>
          <w:rFonts w:ascii="Times New Roman" w:hAnsi="Times New Roman" w:cs="Times New Roman"/>
          <w:b w:val="1"/>
          <w:bCs w:val="1"/>
          <w:sz w:val="24"/>
          <w:szCs w:val="24"/>
          <w:rPrChange w:author="Surette, Tobie" w:date="2020-03-30T12:45:08.328Z" w:id="863943373">
            <w:rPr>
              <w:rFonts w:ascii="Times New Roman" w:hAnsi="Times New Roman" w:cs="Times New Roman"/>
              <w:sz w:val="24"/>
              <w:szCs w:val="24"/>
            </w:rPr>
          </w:rPrChange>
        </w:rPr>
        <w:t xml:space="preserve"> Shelf.</w:t>
      </w:r>
    </w:p>
    <w:p w:rsidR="0061507D" w:rsidP="0061507D" w:rsidRDefault="0061507D" w14:paraId="732AD01B" w14:textId="77777777">
      <w:pPr>
        <w:spacing w:line="480" w:lineRule="auto"/>
        <w:rPr>
          <w:rFonts w:ascii="Times New Roman" w:hAnsi="Times New Roman" w:cs="Times New Roman"/>
          <w:sz w:val="24"/>
          <w:szCs w:val="24"/>
        </w:rPr>
      </w:pPr>
      <w:r>
        <w:rPr>
          <w:rFonts w:ascii="Times New Roman" w:hAnsi="Times New Roman" w:cs="Times New Roman"/>
          <w:sz w:val="24"/>
          <w:szCs w:val="24"/>
        </w:rPr>
        <w:t>Introduction</w:t>
      </w:r>
    </w:p>
    <w:p w:rsidR="00587E0F" w:rsidP="0061507D" w:rsidRDefault="0061507D" w14:paraId="4C7E9172" w14:textId="6A60801D">
      <w:pPr>
        <w:spacing w:line="480" w:lineRule="auto"/>
        <w:ind w:firstLine="720"/>
        <w:rPr>
          <w:rFonts w:ascii="Times New Roman" w:hAnsi="Times New Roman" w:cs="Times New Roman"/>
          <w:sz w:val="24"/>
          <w:szCs w:val="24"/>
        </w:rPr>
      </w:pPr>
      <w:r w:rsidRPr="1F73BEF6" w:rsidR="0061507D">
        <w:rPr>
          <w:rFonts w:ascii="Times New Roman" w:hAnsi="Times New Roman" w:cs="Times New Roman"/>
          <w:sz w:val="24"/>
          <w:szCs w:val="24"/>
        </w:rPr>
        <w:t>The snow crab fishery in the southern Gulf of Saint Lawrence</w:t>
      </w:r>
      <w:r w:rsidRPr="1F73BEF6" w:rsidR="00CF39C4">
        <w:rPr>
          <w:rFonts w:ascii="Times New Roman" w:hAnsi="Times New Roman" w:cs="Times New Roman"/>
          <w:sz w:val="24"/>
          <w:szCs w:val="24"/>
        </w:rPr>
        <w:t xml:space="preserve"> (</w:t>
      </w:r>
      <w:proofErr w:type="spellStart"/>
      <w:r w:rsidRPr="1F73BEF6" w:rsidR="00CF39C4">
        <w:rPr>
          <w:rFonts w:ascii="Times New Roman" w:hAnsi="Times New Roman" w:cs="Times New Roman"/>
          <w:sz w:val="24"/>
          <w:szCs w:val="24"/>
        </w:rPr>
        <w:t>sGSL</w:t>
      </w:r>
      <w:proofErr w:type="spellEnd"/>
      <w:r w:rsidRPr="1F73BEF6" w:rsidR="00CF39C4">
        <w:rPr>
          <w:rFonts w:ascii="Times New Roman" w:hAnsi="Times New Roman" w:cs="Times New Roman"/>
          <w:sz w:val="24"/>
          <w:szCs w:val="24"/>
        </w:rPr>
        <w:t>)</w:t>
      </w:r>
      <w:r w:rsidRPr="1F73BEF6" w:rsidR="0061507D">
        <w:rPr>
          <w:rFonts w:ascii="Times New Roman" w:hAnsi="Times New Roman" w:cs="Times New Roman"/>
          <w:sz w:val="24"/>
          <w:szCs w:val="24"/>
        </w:rPr>
        <w:t xml:space="preserve"> began in 1966 and is now one of the most important commercial fisheries in Atlantic Canada (Hébert et al., 1992; Sainte-Marie et al., 1995).  </w:t>
      </w:r>
      <w:r w:rsidRPr="1F73BEF6" w:rsidR="0061507D">
        <w:rPr>
          <w:rFonts w:ascii="Times New Roman" w:hAnsi="Times New Roman" w:cs="Times New Roman"/>
          <w:sz w:val="24"/>
          <w:szCs w:val="24"/>
        </w:rPr>
        <w:t xml:space="preserve">This </w:t>
      </w:r>
      <w:r w:rsidRPr="1F73BEF6" w:rsidR="0061507D">
        <w:rPr>
          <w:rFonts w:ascii="Times New Roman" w:hAnsi="Times New Roman" w:cs="Times New Roman"/>
          <w:sz w:val="24"/>
          <w:szCs w:val="24"/>
        </w:rPr>
        <w:t xml:space="preserve">male-only fishery is currently regulated by quotas, a minimum legal size of 95 mm carapace width (CW) and a limited number of traps per </w:t>
      </w:r>
      <w:r w:rsidRPr="1F73BEF6" w:rsidR="00EC1917">
        <w:rPr>
          <w:rFonts w:ascii="Times New Roman" w:hAnsi="Times New Roman" w:cs="Times New Roman"/>
          <w:sz w:val="24"/>
          <w:szCs w:val="24"/>
        </w:rPr>
        <w:t>licence</w:t>
      </w:r>
      <w:r w:rsidRPr="1F73BEF6" w:rsidR="00EC1917">
        <w:rPr>
          <w:rFonts w:ascii="Times New Roman" w:hAnsi="Times New Roman" w:cs="Times New Roman"/>
          <w:sz w:val="24"/>
          <w:szCs w:val="24"/>
        </w:rPr>
        <w:t xml:space="preserve"> </w:t>
      </w:r>
      <w:r w:rsidRPr="1F73BEF6" w:rsidR="0061507D">
        <w:rPr>
          <w:rFonts w:ascii="Times New Roman" w:hAnsi="Times New Roman" w:cs="Times New Roman"/>
          <w:sz w:val="24"/>
          <w:szCs w:val="24"/>
        </w:rPr>
        <w:t xml:space="preserve">(Hébert et al., 1992).  </w:t>
      </w:r>
      <w:r w:rsidRPr="1F73BEF6" w:rsidR="00EC1917">
        <w:rPr>
          <w:rFonts w:ascii="Times New Roman" w:hAnsi="Times New Roman" w:cs="Times New Roman"/>
          <w:sz w:val="24"/>
          <w:szCs w:val="24"/>
        </w:rPr>
        <w:t xml:space="preserve">Annual </w:t>
      </w:r>
      <w:r w:rsidRPr="1F73BEF6" w:rsidR="0061507D">
        <w:rPr>
          <w:rFonts w:ascii="Times New Roman" w:hAnsi="Times New Roman" w:cs="Times New Roman"/>
          <w:sz w:val="24"/>
          <w:szCs w:val="24"/>
        </w:rPr>
        <w:t xml:space="preserve">quotas are estimated </w:t>
      </w:r>
      <w:r w:rsidRPr="1F73BEF6" w:rsidR="00EC1917">
        <w:rPr>
          <w:rFonts w:ascii="Times New Roman" w:hAnsi="Times New Roman" w:cs="Times New Roman"/>
          <w:sz w:val="24"/>
          <w:szCs w:val="24"/>
        </w:rPr>
        <w:t>from data gathered on</w:t>
      </w:r>
      <w:r w:rsidRPr="1F73BEF6" w:rsidR="0061507D">
        <w:rPr>
          <w:rFonts w:ascii="Times New Roman" w:hAnsi="Times New Roman" w:cs="Times New Roman"/>
          <w:sz w:val="24"/>
          <w:szCs w:val="24"/>
        </w:rPr>
        <w:t xml:space="preserve"> </w:t>
      </w:r>
      <w:r w:rsidRPr="1F73BEF6" w:rsidR="00EC1917">
        <w:rPr>
          <w:rFonts w:ascii="Times New Roman" w:hAnsi="Times New Roman" w:cs="Times New Roman"/>
          <w:sz w:val="24"/>
          <w:szCs w:val="24"/>
        </w:rPr>
        <w:t xml:space="preserve">post-season </w:t>
      </w:r>
      <w:r w:rsidRPr="1F73BEF6" w:rsidR="0061507D">
        <w:rPr>
          <w:rFonts w:ascii="Times New Roman" w:hAnsi="Times New Roman" w:cs="Times New Roman"/>
          <w:sz w:val="24"/>
          <w:szCs w:val="24"/>
        </w:rPr>
        <w:t>trawl surveys</w:t>
      </w:r>
      <w:r w:rsidRPr="1F73BEF6" w:rsidR="00EC1917">
        <w:rPr>
          <w:rFonts w:ascii="Times New Roman" w:hAnsi="Times New Roman" w:cs="Times New Roman"/>
          <w:sz w:val="24"/>
          <w:szCs w:val="24"/>
        </w:rPr>
        <w:t xml:space="preserve"> from the previous year</w:t>
      </w:r>
      <w:r w:rsidRPr="1F73BEF6" w:rsidR="0061507D">
        <w:rPr>
          <w:rFonts w:ascii="Times New Roman" w:hAnsi="Times New Roman" w:cs="Times New Roman"/>
          <w:sz w:val="24"/>
          <w:szCs w:val="24"/>
        </w:rPr>
        <w:t xml:space="preserve">, which provide important information on snow crab population </w:t>
      </w:r>
      <w:r w:rsidRPr="1F73BEF6" w:rsidR="00EC1917">
        <w:rPr>
          <w:rFonts w:ascii="Times New Roman" w:hAnsi="Times New Roman" w:cs="Times New Roman"/>
          <w:sz w:val="24"/>
          <w:szCs w:val="24"/>
        </w:rPr>
        <w:t xml:space="preserve">abundance </w:t>
      </w:r>
      <w:r w:rsidRPr="1F73BEF6" w:rsidR="0061507D">
        <w:rPr>
          <w:rFonts w:ascii="Times New Roman" w:hAnsi="Times New Roman" w:cs="Times New Roman"/>
          <w:sz w:val="24"/>
          <w:szCs w:val="24"/>
        </w:rPr>
        <w:t>and co</w:t>
      </w:r>
      <w:r w:rsidRPr="1F73BEF6" w:rsidR="00CF39C4">
        <w:rPr>
          <w:rFonts w:ascii="Times New Roman" w:hAnsi="Times New Roman" w:cs="Times New Roman"/>
          <w:sz w:val="24"/>
          <w:szCs w:val="24"/>
        </w:rPr>
        <w:t>mposition (</w:t>
      </w:r>
      <w:proofErr w:type="spellStart"/>
      <w:r w:rsidRPr="1F73BEF6" w:rsidR="00CF39C4">
        <w:rPr>
          <w:rFonts w:ascii="Times New Roman" w:hAnsi="Times New Roman" w:cs="Times New Roman"/>
          <w:sz w:val="24"/>
          <w:szCs w:val="24"/>
        </w:rPr>
        <w:t>Moriyasu</w:t>
      </w:r>
      <w:proofErr w:type="spellEnd"/>
      <w:r w:rsidRPr="1F73BEF6" w:rsidR="00CF39C4">
        <w:rPr>
          <w:rFonts w:ascii="Times New Roman" w:hAnsi="Times New Roman" w:cs="Times New Roman"/>
          <w:sz w:val="24"/>
          <w:szCs w:val="24"/>
        </w:rPr>
        <w:t xml:space="preserve"> 2011</w:t>
      </w:r>
      <w:r w:rsidRPr="1F73BEF6" w:rsidR="00937418">
        <w:rPr>
          <w:rFonts w:ascii="Times New Roman" w:hAnsi="Times New Roman" w:cs="Times New Roman"/>
          <w:sz w:val="24"/>
          <w:szCs w:val="24"/>
        </w:rPr>
        <w:t>a</w:t>
      </w:r>
      <w:r w:rsidRPr="1F73BEF6" w:rsidR="0061507D">
        <w:rPr>
          <w:rFonts w:ascii="Times New Roman" w:hAnsi="Times New Roman" w:cs="Times New Roman"/>
          <w:sz w:val="24"/>
          <w:szCs w:val="24"/>
        </w:rPr>
        <w:t xml:space="preserve">).  </w:t>
      </w:r>
      <w:commentRangeStart w:id="12"/>
      <w:r w:rsidRPr="1F73BEF6" w:rsidR="0061507D">
        <w:rPr>
          <w:rFonts w:ascii="Times New Roman" w:hAnsi="Times New Roman" w:cs="Times New Roman"/>
          <w:sz w:val="24"/>
          <w:szCs w:val="24"/>
        </w:rPr>
        <w:t xml:space="preserve">Economically, the snow crab population industry is worth millions of dollars and generates thousands of jobs, either directly (fishermen, crew members) or indirectly (boat building, fish processing, tourism).  Consequently, many small Atlantic coastal communities depend on and greatly benefit from </w:t>
      </w:r>
      <w:r w:rsidRPr="1F73BEF6" w:rsidR="00D84BA8">
        <w:rPr>
          <w:rFonts w:ascii="Times New Roman" w:hAnsi="Times New Roman" w:cs="Times New Roman"/>
          <w:sz w:val="24"/>
          <w:szCs w:val="24"/>
        </w:rPr>
        <w:t xml:space="preserve">this fishery.  </w:t>
      </w:r>
      <w:commentRangeEnd w:id="12"/>
      <w:r>
        <w:rPr>
          <w:rStyle w:val="CommentReference"/>
        </w:rPr>
        <w:commentReference w:id="12"/>
      </w:r>
      <w:commentRangeStart w:id="13"/>
      <w:r w:rsidRPr="1F73BEF6" w:rsidR="00D84BA8">
        <w:rPr>
          <w:rFonts w:ascii="Times New Roman" w:hAnsi="Times New Roman" w:cs="Times New Roman"/>
          <w:sz w:val="24"/>
          <w:szCs w:val="24"/>
        </w:rPr>
        <w:t xml:space="preserve">Ecologically, </w:t>
      </w:r>
      <w:proofErr w:type="spellStart"/>
      <w:r w:rsidRPr="1F73BEF6" w:rsidR="00D84BA8">
        <w:rPr>
          <w:rFonts w:ascii="Times New Roman" w:hAnsi="Times New Roman" w:cs="Times New Roman"/>
          <w:sz w:val="24"/>
          <w:szCs w:val="24"/>
        </w:rPr>
        <w:t>sGSL</w:t>
      </w:r>
      <w:r w:rsidRPr="1F73BEF6" w:rsidR="0061507D">
        <w:rPr>
          <w:rFonts w:ascii="Times New Roman" w:hAnsi="Times New Roman" w:cs="Times New Roman"/>
          <w:sz w:val="24"/>
          <w:szCs w:val="24"/>
        </w:rPr>
        <w:t>’s</w:t>
      </w:r>
      <w:proofErr w:type="spellEnd"/>
      <w:r w:rsidRPr="1F73BEF6" w:rsidR="0061507D">
        <w:rPr>
          <w:rFonts w:ascii="Times New Roman" w:hAnsi="Times New Roman" w:cs="Times New Roman"/>
          <w:sz w:val="24"/>
          <w:szCs w:val="24"/>
        </w:rPr>
        <w:t xml:space="preserve"> benthic community is </w:t>
      </w:r>
      <w:r w:rsidRPr="1F73BEF6" w:rsidR="0061507D">
        <w:rPr>
          <w:rFonts w:ascii="Times New Roman" w:hAnsi="Times New Roman" w:cs="Times New Roman"/>
          <w:sz w:val="24"/>
          <w:szCs w:val="24"/>
        </w:rPr>
        <w:t>biodiverse</w:t>
      </w:r>
      <w:r w:rsidRPr="1F73BEF6" w:rsidR="00587E0F">
        <w:rPr>
          <w:rFonts w:ascii="Times New Roman" w:hAnsi="Times New Roman" w:cs="Times New Roman"/>
          <w:sz w:val="24"/>
          <w:szCs w:val="24"/>
        </w:rPr>
        <w:t xml:space="preserve"> (DFO, 2005)</w:t>
      </w:r>
      <w:r w:rsidRPr="1F73BEF6" w:rsidR="0061507D">
        <w:rPr>
          <w:rFonts w:ascii="Times New Roman" w:hAnsi="Times New Roman" w:cs="Times New Roman"/>
          <w:sz w:val="24"/>
          <w:szCs w:val="24"/>
        </w:rPr>
        <w:t xml:space="preserve"> and sp</w:t>
      </w:r>
      <w:r w:rsidRPr="1F73BEF6" w:rsidR="00CF39C4">
        <w:rPr>
          <w:rFonts w:ascii="Times New Roman" w:hAnsi="Times New Roman" w:cs="Times New Roman"/>
          <w:sz w:val="24"/>
          <w:szCs w:val="24"/>
        </w:rPr>
        <w:t>ecific areas are known for</w:t>
      </w:r>
      <w:r w:rsidRPr="1F73BEF6" w:rsidR="0061507D">
        <w:rPr>
          <w:rFonts w:ascii="Times New Roman" w:hAnsi="Times New Roman" w:cs="Times New Roman"/>
          <w:sz w:val="24"/>
          <w:szCs w:val="24"/>
        </w:rPr>
        <w:t xml:space="preserve"> high concentrations of </w:t>
      </w:r>
      <w:r w:rsidRPr="1F73BEF6" w:rsidR="00CF39C4">
        <w:rPr>
          <w:rFonts w:ascii="Times New Roman" w:hAnsi="Times New Roman" w:cs="Times New Roman"/>
          <w:sz w:val="24"/>
          <w:szCs w:val="24"/>
        </w:rPr>
        <w:t>snow crab of different life stages</w:t>
      </w:r>
      <w:r w:rsidRPr="1F73BEF6" w:rsidR="00587E0F">
        <w:rPr>
          <w:rFonts w:ascii="Times New Roman" w:hAnsi="Times New Roman" w:cs="Times New Roman"/>
          <w:sz w:val="24"/>
          <w:szCs w:val="24"/>
        </w:rPr>
        <w:t xml:space="preserve">.  </w:t>
      </w:r>
      <w:commentRangeEnd w:id="13"/>
      <w:r>
        <w:rPr>
          <w:rStyle w:val="CommentReference"/>
        </w:rPr>
        <w:commentReference w:id="13"/>
      </w:r>
    </w:p>
    <w:p w:rsidR="0061507D" w:rsidP="0061507D" w:rsidRDefault="00587E0F" w14:paraId="2E9EA326" w14:textId="77777777">
      <w:pPr>
        <w:spacing w:line="480" w:lineRule="auto"/>
        <w:ind w:firstLine="720"/>
        <w:rPr>
          <w:rFonts w:ascii="Times New Roman" w:hAnsi="Times New Roman" w:cs="Times New Roman"/>
          <w:sz w:val="24"/>
          <w:szCs w:val="24"/>
        </w:rPr>
      </w:pPr>
      <w:r w:rsidRPr="1F73BEF6" w:rsidR="00587E0F">
        <w:rPr>
          <w:rFonts w:ascii="Times New Roman" w:hAnsi="Times New Roman" w:cs="Times New Roman"/>
          <w:sz w:val="24"/>
          <w:szCs w:val="24"/>
        </w:rPr>
        <w:t xml:space="preserve">The </w:t>
      </w:r>
      <w:proofErr w:type="spellStart"/>
      <w:r w:rsidRPr="1F73BEF6" w:rsidR="00587E0F">
        <w:rPr>
          <w:rFonts w:ascii="Times New Roman" w:hAnsi="Times New Roman" w:cs="Times New Roman"/>
          <w:sz w:val="24"/>
          <w:szCs w:val="24"/>
        </w:rPr>
        <w:t>sGSL</w:t>
      </w:r>
      <w:proofErr w:type="spellEnd"/>
      <w:r w:rsidRPr="1F73BEF6" w:rsidR="00587E0F">
        <w:rPr>
          <w:rFonts w:ascii="Times New Roman" w:hAnsi="Times New Roman" w:cs="Times New Roman"/>
          <w:sz w:val="24"/>
          <w:szCs w:val="24"/>
        </w:rPr>
        <w:t xml:space="preserve"> is not immune to growing pressures on the oceans</w:t>
      </w:r>
      <w:r w:rsidRPr="1F73BEF6" w:rsidR="00F64D92">
        <w:rPr>
          <w:rFonts w:ascii="Times New Roman" w:hAnsi="Times New Roman" w:cs="Times New Roman"/>
          <w:sz w:val="24"/>
          <w:szCs w:val="24"/>
        </w:rPr>
        <w:t xml:space="preserve">.  Rising temperatures and ocean acidification </w:t>
      </w:r>
      <w:r w:rsidRPr="1F73BEF6" w:rsidR="00587E0F">
        <w:rPr>
          <w:rFonts w:ascii="Times New Roman" w:hAnsi="Times New Roman" w:cs="Times New Roman"/>
          <w:sz w:val="24"/>
          <w:szCs w:val="24"/>
        </w:rPr>
        <w:t>can have widespread effects on marine fish and invertebrates and the ecosystems they comprise</w:t>
      </w:r>
      <w:r w:rsidRPr="1F73BEF6" w:rsidR="00F64D92">
        <w:rPr>
          <w:rFonts w:ascii="Times New Roman" w:hAnsi="Times New Roman" w:cs="Times New Roman"/>
          <w:sz w:val="24"/>
          <w:szCs w:val="24"/>
        </w:rPr>
        <w:t xml:space="preserve"> (Yao and </w:t>
      </w:r>
      <w:r w:rsidRPr="1F73BEF6" w:rsidR="00F64D92">
        <w:rPr>
          <w:rFonts w:ascii="Times New Roman" w:hAnsi="Times New Roman" w:cs="Times New Roman"/>
          <w:sz w:val="24"/>
          <w:szCs w:val="24"/>
        </w:rPr>
        <w:t>Somero</w:t>
      </w:r>
      <w:r w:rsidRPr="1F73BEF6" w:rsidR="00F64D92">
        <w:rPr>
          <w:rFonts w:ascii="Times New Roman" w:hAnsi="Times New Roman" w:cs="Times New Roman"/>
          <w:sz w:val="24"/>
          <w:szCs w:val="24"/>
        </w:rPr>
        <w:t>, 2014; Linares et al., 2015)</w:t>
      </w:r>
      <w:r w:rsidRPr="1F73BEF6" w:rsidR="00587E0F">
        <w:rPr>
          <w:rFonts w:ascii="Times New Roman" w:hAnsi="Times New Roman" w:cs="Times New Roman"/>
          <w:sz w:val="24"/>
          <w:szCs w:val="24"/>
        </w:rPr>
        <w:t xml:space="preserve">.  Since the 1990s, mean bottom water temperatures in the </w:t>
      </w:r>
      <w:proofErr w:type="spellStart"/>
      <w:r w:rsidRPr="1F73BEF6" w:rsidR="00587E0F">
        <w:rPr>
          <w:rFonts w:ascii="Times New Roman" w:hAnsi="Times New Roman" w:cs="Times New Roman"/>
          <w:sz w:val="24"/>
          <w:szCs w:val="24"/>
        </w:rPr>
        <w:t>sGSL</w:t>
      </w:r>
      <w:proofErr w:type="spellEnd"/>
      <w:r w:rsidRPr="1F73BEF6" w:rsidR="00587E0F">
        <w:rPr>
          <w:rFonts w:ascii="Times New Roman" w:hAnsi="Times New Roman" w:cs="Times New Roman"/>
          <w:sz w:val="24"/>
          <w:szCs w:val="24"/>
        </w:rPr>
        <w:t xml:space="preserve"> have been following a general warming trend (</w:t>
      </w:r>
      <w:proofErr w:type="spellStart"/>
      <w:r w:rsidRPr="1F73BEF6" w:rsidR="00587E0F">
        <w:rPr>
          <w:rFonts w:ascii="Times New Roman" w:hAnsi="Times New Roman" w:cs="Times New Roman"/>
          <w:sz w:val="24"/>
          <w:szCs w:val="24"/>
        </w:rPr>
        <w:t>Chassé</w:t>
      </w:r>
      <w:proofErr w:type="spellEnd"/>
      <w:r w:rsidRPr="1F73BEF6" w:rsidR="00587E0F">
        <w:rPr>
          <w:rFonts w:ascii="Times New Roman" w:hAnsi="Times New Roman" w:cs="Times New Roman"/>
          <w:sz w:val="24"/>
          <w:szCs w:val="24"/>
        </w:rPr>
        <w:t xml:space="preserve"> et al., 2015).  Furthermore, several studies have shown that even small changes in ocean climate can induce dramatic and persistent changes in benthic ecosystems.  </w:t>
      </w:r>
      <w:proofErr w:type="spellStart"/>
      <w:r w:rsidRPr="1F73BEF6" w:rsidR="00587E0F">
        <w:rPr>
          <w:rFonts w:ascii="Times New Roman" w:hAnsi="Times New Roman" w:cs="Times New Roman"/>
          <w:sz w:val="24"/>
          <w:szCs w:val="24"/>
        </w:rPr>
        <w:t>Stortini</w:t>
      </w:r>
      <w:proofErr w:type="spellEnd"/>
      <w:r w:rsidRPr="1F73BEF6" w:rsidR="00587E0F">
        <w:rPr>
          <w:rFonts w:ascii="Times New Roman" w:hAnsi="Times New Roman" w:cs="Times New Roman"/>
          <w:sz w:val="24"/>
          <w:szCs w:val="24"/>
        </w:rPr>
        <w:t xml:space="preserve"> et al. (2015) indicated that snow crab and lower trophic levels were some of the most vulnerable </w:t>
      </w:r>
      <w:r w:rsidRPr="1F73BEF6" w:rsidR="00587E0F">
        <w:rPr>
          <w:rFonts w:ascii="Times New Roman" w:hAnsi="Times New Roman" w:cs="Times New Roman"/>
          <w:sz w:val="24"/>
          <w:szCs w:val="24"/>
        </w:rPr>
        <w:t xml:space="preserve">populations </w:t>
      </w:r>
      <w:r w:rsidRPr="1F73BEF6" w:rsidR="00D84BA8">
        <w:rPr>
          <w:rFonts w:ascii="Times New Roman" w:hAnsi="Times New Roman" w:cs="Times New Roman"/>
          <w:sz w:val="24"/>
          <w:szCs w:val="24"/>
        </w:rPr>
        <w:t>in severe warming scenarios (increase of</w:t>
      </w:r>
      <w:r w:rsidRPr="1F73BEF6" w:rsidR="00587E0F">
        <w:rPr>
          <w:rFonts w:ascii="Times New Roman" w:hAnsi="Times New Roman" w:cs="Times New Roman"/>
          <w:sz w:val="24"/>
          <w:szCs w:val="24"/>
        </w:rPr>
        <w:t xml:space="preserve"> 3°C) which could result in shifts on the ecosystem structure and possible trophic imbalances.</w:t>
      </w:r>
      <w:r w:rsidRPr="1F73BEF6" w:rsidR="00E91834">
        <w:rPr>
          <w:rFonts w:ascii="Times New Roman" w:hAnsi="Times New Roman" w:cs="Times New Roman"/>
          <w:sz w:val="24"/>
          <w:szCs w:val="24"/>
        </w:rPr>
        <w:t xml:space="preserve">  As such, </w:t>
      </w:r>
      <w:r w:rsidRPr="1F73BEF6" w:rsidR="00E91834">
        <w:rPr>
          <w:rFonts w:ascii="Times New Roman" w:hAnsi="Times New Roman" w:cs="Times New Roman"/>
          <w:sz w:val="24"/>
          <w:szCs w:val="24"/>
          <w:highlight w:val="yellow"/>
        </w:rPr>
        <w:t xml:space="preserve">monitoring population and trophic dynamics becomes increasingly important to assess </w:t>
      </w:r>
      <w:r w:rsidRPr="1F73BEF6" w:rsidR="00D84BA8">
        <w:rPr>
          <w:rFonts w:ascii="Times New Roman" w:hAnsi="Times New Roman" w:cs="Times New Roman"/>
          <w:sz w:val="24"/>
          <w:szCs w:val="24"/>
          <w:highlight w:val="yellow"/>
        </w:rPr>
        <w:t xml:space="preserve">the impact of snow crabs </w:t>
      </w:r>
      <w:r w:rsidRPr="1F73BEF6" w:rsidR="00E91834">
        <w:rPr>
          <w:rFonts w:ascii="Times New Roman" w:hAnsi="Times New Roman" w:cs="Times New Roman"/>
          <w:sz w:val="24"/>
          <w:szCs w:val="24"/>
          <w:highlight w:val="yellow"/>
        </w:rPr>
        <w:t>on benthic communities and</w:t>
      </w:r>
      <w:r w:rsidRPr="1F73BEF6" w:rsidR="00E91834">
        <w:rPr>
          <w:rFonts w:ascii="Times New Roman" w:hAnsi="Times New Roman" w:cs="Times New Roman"/>
          <w:sz w:val="24"/>
          <w:szCs w:val="24"/>
        </w:rPr>
        <w:t xml:space="preserve"> vice versa.</w:t>
      </w:r>
    </w:p>
    <w:p w:rsidR="0061507D" w:rsidP="0061507D" w:rsidRDefault="0061507D" w14:paraId="16E5AF64" w14:textId="77777777">
      <w:pPr>
        <w:spacing w:line="48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In recent years, there has </w:t>
      </w:r>
      <w:r w:rsidR="00F64D92">
        <w:rPr>
          <w:rFonts w:ascii="Times New Roman" w:hAnsi="Times New Roman" w:cs="Times New Roman"/>
          <w:sz w:val="24"/>
          <w:szCs w:val="24"/>
          <w:lang w:val="en-US"/>
        </w:rPr>
        <w:t xml:space="preserve">also </w:t>
      </w:r>
      <w:r>
        <w:rPr>
          <w:rFonts w:ascii="Times New Roman" w:hAnsi="Times New Roman" w:cs="Times New Roman"/>
          <w:sz w:val="24"/>
          <w:szCs w:val="24"/>
          <w:lang w:val="en-US"/>
        </w:rPr>
        <w:t>been an increase in interest in</w:t>
      </w:r>
      <w:r w:rsidRPr="005C445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offshore </w:t>
      </w:r>
      <w:r w:rsidRPr="005C445C">
        <w:rPr>
          <w:rFonts w:ascii="Times New Roman" w:hAnsi="Times New Roman" w:cs="Times New Roman"/>
          <w:sz w:val="24"/>
          <w:szCs w:val="24"/>
          <w:lang w:val="en-US"/>
        </w:rPr>
        <w:t>hydrocarbon exploration</w:t>
      </w:r>
      <w:r>
        <w:rPr>
          <w:rFonts w:ascii="Times New Roman" w:hAnsi="Times New Roman" w:cs="Times New Roman"/>
          <w:sz w:val="24"/>
          <w:szCs w:val="24"/>
          <w:lang w:val="en-US"/>
        </w:rPr>
        <w:t xml:space="preserve"> in lucrative snow crab fishing grounds.  </w:t>
      </w:r>
      <w:r w:rsidRPr="005C445C">
        <w:rPr>
          <w:rFonts w:ascii="Times New Roman" w:hAnsi="Times New Roman" w:cs="Times New Roman"/>
          <w:sz w:val="24"/>
          <w:szCs w:val="24"/>
        </w:rPr>
        <w:t>Preliminary work by Moriyasu et al. (2004) and Christian et al. (2003) studied the possible immediate and delayed impa</w:t>
      </w:r>
      <w:r>
        <w:rPr>
          <w:rFonts w:ascii="Times New Roman" w:hAnsi="Times New Roman" w:cs="Times New Roman"/>
          <w:sz w:val="24"/>
          <w:szCs w:val="24"/>
        </w:rPr>
        <w:t xml:space="preserve">cts of seismic testing on </w:t>
      </w:r>
      <w:r w:rsidRPr="005C445C">
        <w:rPr>
          <w:rFonts w:ascii="Times New Roman" w:hAnsi="Times New Roman" w:cs="Times New Roman"/>
          <w:sz w:val="24"/>
          <w:szCs w:val="24"/>
        </w:rPr>
        <w:t>snow crabs</w:t>
      </w:r>
      <w:r>
        <w:rPr>
          <w:rFonts w:ascii="Times New Roman" w:hAnsi="Times New Roman" w:cs="Times New Roman"/>
          <w:sz w:val="24"/>
          <w:szCs w:val="24"/>
        </w:rPr>
        <w:t xml:space="preserve"> in the field</w:t>
      </w:r>
      <w:r w:rsidRPr="005C445C">
        <w:rPr>
          <w:rFonts w:ascii="Times New Roman" w:hAnsi="Times New Roman" w:cs="Times New Roman"/>
          <w:sz w:val="24"/>
          <w:szCs w:val="24"/>
        </w:rPr>
        <w:t>.</w:t>
      </w:r>
      <w:r>
        <w:rPr>
          <w:rFonts w:ascii="Times New Roman" w:hAnsi="Times New Roman" w:cs="Times New Roman"/>
          <w:sz w:val="24"/>
          <w:szCs w:val="24"/>
        </w:rPr>
        <w:t xml:space="preserve">  Moriyasu et al. (2004</w:t>
      </w:r>
      <w:r w:rsidR="00937418">
        <w:rPr>
          <w:rFonts w:ascii="Times New Roman" w:hAnsi="Times New Roman" w:cs="Times New Roman"/>
          <w:sz w:val="24"/>
          <w:szCs w:val="24"/>
        </w:rPr>
        <w:t>, 2011b</w:t>
      </w:r>
      <w:r>
        <w:rPr>
          <w:rFonts w:ascii="Times New Roman" w:hAnsi="Times New Roman" w:cs="Times New Roman"/>
          <w:sz w:val="24"/>
          <w:szCs w:val="24"/>
        </w:rPr>
        <w:t xml:space="preserve">) used caged snow crabs; however, </w:t>
      </w:r>
      <w:r w:rsidRPr="009D5870">
        <w:rPr>
          <w:rFonts w:ascii="Times New Roman" w:hAnsi="Times New Roman" w:cs="Times New Roman"/>
          <w:sz w:val="24"/>
          <w:szCs w:val="24"/>
          <w:highlight w:val="yellow"/>
          <w:rPrChange w:author="Crustacean Crusty" w:date="2020-03-17T10:30:00Z" w:id="17">
            <w:rPr>
              <w:rFonts w:ascii="Times New Roman" w:hAnsi="Times New Roman" w:cs="Times New Roman"/>
              <w:sz w:val="24"/>
              <w:szCs w:val="24"/>
            </w:rPr>
          </w:rPrChange>
        </w:rPr>
        <w:t>baseline information on the effects of caging on snow crab has never been examined and it remains unknown if caged animals are representative of the natural population</w:t>
      </w:r>
      <w:r w:rsidRPr="00D10F14">
        <w:rPr>
          <w:rFonts w:ascii="Times New Roman" w:hAnsi="Times New Roman" w:cs="Times New Roman"/>
          <w:sz w:val="24"/>
          <w:szCs w:val="24"/>
        </w:rPr>
        <w:t>.</w:t>
      </w:r>
      <w:r>
        <w:rPr>
          <w:rFonts w:ascii="Times New Roman" w:hAnsi="Times New Roman" w:cs="Times New Roman"/>
          <w:sz w:val="24"/>
          <w:szCs w:val="24"/>
        </w:rPr>
        <w:t xml:space="preserve">  Caging itself may create a stress response (i.e. limit food availability) in crabs, making it difficult to distinguish the effects between caging and the imposed treatment (i.e. seismic testing).  </w:t>
      </w:r>
      <w:r w:rsidRPr="005C445C">
        <w:rPr>
          <w:rFonts w:ascii="Times New Roman" w:hAnsi="Times New Roman" w:cs="Times New Roman"/>
          <w:sz w:val="24"/>
          <w:szCs w:val="24"/>
        </w:rPr>
        <w:t>Since oil and gas exploration continues to be of great interest in</w:t>
      </w:r>
      <w:r>
        <w:rPr>
          <w:rFonts w:ascii="Times New Roman" w:hAnsi="Times New Roman" w:cs="Times New Roman"/>
          <w:sz w:val="24"/>
          <w:szCs w:val="24"/>
        </w:rPr>
        <w:t xml:space="preserve"> snow crab habitat and future caging studies are most likely, a</w:t>
      </w:r>
      <w:r w:rsidRPr="005C445C">
        <w:rPr>
          <w:rFonts w:ascii="Times New Roman" w:hAnsi="Times New Roman" w:cs="Times New Roman"/>
          <w:sz w:val="24"/>
          <w:szCs w:val="24"/>
        </w:rPr>
        <w:t xml:space="preserve"> better understanding of </w:t>
      </w:r>
      <w:r>
        <w:rPr>
          <w:rFonts w:ascii="Times New Roman" w:hAnsi="Times New Roman" w:cs="Times New Roman"/>
          <w:sz w:val="24"/>
          <w:szCs w:val="24"/>
        </w:rPr>
        <w:t xml:space="preserve">the possible direct or indirect </w:t>
      </w:r>
      <w:r w:rsidRPr="005C445C">
        <w:rPr>
          <w:rFonts w:ascii="Times New Roman" w:hAnsi="Times New Roman" w:cs="Times New Roman"/>
          <w:sz w:val="24"/>
          <w:szCs w:val="24"/>
        </w:rPr>
        <w:t>effec</w:t>
      </w:r>
      <w:r>
        <w:rPr>
          <w:rFonts w:ascii="Times New Roman" w:hAnsi="Times New Roman" w:cs="Times New Roman"/>
          <w:sz w:val="24"/>
          <w:szCs w:val="24"/>
        </w:rPr>
        <w:t xml:space="preserve">ts of caging is essential.   </w:t>
      </w:r>
    </w:p>
    <w:p w:rsidR="0061507D" w:rsidP="002C4259" w:rsidRDefault="00B22F7D" w14:paraId="048646DB" w14:textId="77777777">
      <w:pPr>
        <w:spacing w:line="480" w:lineRule="auto"/>
        <w:ind w:firstLine="720"/>
        <w:rPr>
          <w:rFonts w:ascii="Times New Roman" w:hAnsi="Times New Roman" w:cs="Times New Roman"/>
          <w:sz w:val="24"/>
          <w:szCs w:val="24"/>
        </w:rPr>
      </w:pPr>
      <w:r>
        <w:rPr>
          <w:rFonts w:ascii="Times New Roman" w:hAnsi="Times New Roman" w:cs="Times New Roman"/>
          <w:sz w:val="24"/>
          <w:szCs w:val="24"/>
          <w:lang w:val="en"/>
        </w:rPr>
        <w:t>A</w:t>
      </w:r>
      <w:r w:rsidRPr="002C4259" w:rsidR="002C4259">
        <w:rPr>
          <w:rFonts w:ascii="Times New Roman" w:hAnsi="Times New Roman" w:cs="Times New Roman"/>
          <w:sz w:val="24"/>
          <w:szCs w:val="24"/>
          <w:lang w:val="en"/>
        </w:rPr>
        <w:t>nthropogenic effects on marine ecosystems</w:t>
      </w:r>
      <w:r w:rsidR="002C4259">
        <w:rPr>
          <w:rFonts w:ascii="Times New Roman" w:hAnsi="Times New Roman" w:cs="Times New Roman"/>
          <w:sz w:val="24"/>
          <w:szCs w:val="24"/>
          <w:lang w:val="en"/>
        </w:rPr>
        <w:t xml:space="preserve"> can result in c</w:t>
      </w:r>
      <w:r w:rsidR="00E36B85">
        <w:rPr>
          <w:rFonts w:ascii="Times New Roman" w:hAnsi="Times New Roman" w:cs="Times New Roman"/>
          <w:sz w:val="24"/>
          <w:szCs w:val="24"/>
          <w:lang w:val="en"/>
        </w:rPr>
        <w:t>hanges to species’ distribution</w:t>
      </w:r>
      <w:r w:rsidR="002C4259">
        <w:rPr>
          <w:rFonts w:ascii="Times New Roman" w:hAnsi="Times New Roman" w:cs="Times New Roman"/>
          <w:sz w:val="24"/>
          <w:szCs w:val="24"/>
          <w:lang w:val="en"/>
        </w:rPr>
        <w:t xml:space="preserve">, </w:t>
      </w:r>
      <w:r w:rsidR="00E36B85">
        <w:rPr>
          <w:rFonts w:ascii="Times New Roman" w:hAnsi="Times New Roman" w:cs="Times New Roman"/>
          <w:sz w:val="24"/>
          <w:szCs w:val="24"/>
          <w:lang w:val="en"/>
        </w:rPr>
        <w:t>behavior and diet</w:t>
      </w:r>
      <w:r w:rsidR="002C4259">
        <w:rPr>
          <w:rFonts w:ascii="Times New Roman" w:hAnsi="Times New Roman" w:cs="Times New Roman"/>
          <w:sz w:val="24"/>
          <w:szCs w:val="24"/>
          <w:lang w:val="en"/>
        </w:rPr>
        <w:t xml:space="preserve"> over time</w:t>
      </w:r>
      <w:r w:rsidR="002C4259">
        <w:rPr>
          <w:rFonts w:ascii="Times New Roman" w:hAnsi="Times New Roman" w:cs="Times New Roman"/>
          <w:sz w:val="24"/>
          <w:szCs w:val="24"/>
        </w:rPr>
        <w:t xml:space="preserve">.  </w:t>
      </w:r>
      <w:r w:rsidR="0061507D">
        <w:rPr>
          <w:rFonts w:ascii="Times New Roman" w:hAnsi="Times New Roman" w:cs="Times New Roman"/>
          <w:sz w:val="24"/>
          <w:szCs w:val="24"/>
        </w:rPr>
        <w:t>Studies on snow crab diets in the southern Gulf of Saint Lawrence have suggested highly variable diets dependent on population densities, crab size and benthic communities (</w:t>
      </w:r>
      <w:proofErr w:type="spellStart"/>
      <w:r w:rsidR="0061507D">
        <w:rPr>
          <w:rFonts w:ascii="Times New Roman" w:hAnsi="Times New Roman" w:cs="Times New Roman"/>
          <w:sz w:val="24"/>
          <w:szCs w:val="24"/>
        </w:rPr>
        <w:t>Lovrich</w:t>
      </w:r>
      <w:proofErr w:type="spellEnd"/>
      <w:r w:rsidR="0061507D">
        <w:rPr>
          <w:rFonts w:ascii="Times New Roman" w:hAnsi="Times New Roman" w:cs="Times New Roman"/>
          <w:sz w:val="24"/>
          <w:szCs w:val="24"/>
        </w:rPr>
        <w:t xml:space="preserve"> and Sainte-Marie, 1997; </w:t>
      </w:r>
      <w:proofErr w:type="spellStart"/>
      <w:r w:rsidR="0061507D">
        <w:rPr>
          <w:rFonts w:ascii="Times New Roman" w:hAnsi="Times New Roman" w:cs="Times New Roman"/>
          <w:sz w:val="24"/>
          <w:szCs w:val="24"/>
        </w:rPr>
        <w:t>Brêthes</w:t>
      </w:r>
      <w:proofErr w:type="spellEnd"/>
      <w:r w:rsidR="0061507D">
        <w:rPr>
          <w:rFonts w:ascii="Times New Roman" w:hAnsi="Times New Roman" w:cs="Times New Roman"/>
          <w:sz w:val="24"/>
          <w:szCs w:val="24"/>
        </w:rPr>
        <w:t xml:space="preserve"> et al., 1984; Squires and </w:t>
      </w:r>
      <w:proofErr w:type="spellStart"/>
      <w:r w:rsidR="0061507D">
        <w:rPr>
          <w:rFonts w:ascii="Times New Roman" w:hAnsi="Times New Roman" w:cs="Times New Roman"/>
          <w:sz w:val="24"/>
          <w:szCs w:val="24"/>
        </w:rPr>
        <w:t>Dawe</w:t>
      </w:r>
      <w:proofErr w:type="spellEnd"/>
      <w:r w:rsidR="0061507D">
        <w:rPr>
          <w:rFonts w:ascii="Times New Roman" w:hAnsi="Times New Roman" w:cs="Times New Roman"/>
          <w:sz w:val="24"/>
          <w:szCs w:val="24"/>
        </w:rPr>
        <w:t xml:space="preserve">, 2003).  However, </w:t>
      </w:r>
      <w:r w:rsidRPr="009D5870" w:rsidR="0061507D">
        <w:rPr>
          <w:rFonts w:ascii="Times New Roman" w:hAnsi="Times New Roman" w:cs="Times New Roman"/>
          <w:sz w:val="24"/>
          <w:szCs w:val="24"/>
          <w:highlight w:val="yellow"/>
          <w:rPrChange w:author="Crustacean Crusty" w:date="2020-03-17T10:31:00Z" w:id="18">
            <w:rPr>
              <w:rFonts w:ascii="Times New Roman" w:hAnsi="Times New Roman" w:cs="Times New Roman"/>
              <w:sz w:val="24"/>
              <w:szCs w:val="24"/>
            </w:rPr>
          </w:rPrChange>
        </w:rPr>
        <w:t xml:space="preserve">these </w:t>
      </w:r>
      <w:r w:rsidRPr="009D5870" w:rsidR="0061507D">
        <w:rPr>
          <w:rFonts w:ascii="Times New Roman" w:hAnsi="Times New Roman" w:cs="Times New Roman"/>
          <w:sz w:val="24"/>
          <w:szCs w:val="24"/>
          <w:highlight w:val="yellow"/>
          <w:lang w:val="en-US"/>
          <w:rPrChange w:author="Crustacean Crusty" w:date="2020-03-17T10:31:00Z" w:id="19">
            <w:rPr>
              <w:rFonts w:ascii="Times New Roman" w:hAnsi="Times New Roman" w:cs="Times New Roman"/>
              <w:sz w:val="24"/>
              <w:szCs w:val="24"/>
              <w:lang w:val="en-US"/>
            </w:rPr>
          </w:rPrChange>
        </w:rPr>
        <w:t xml:space="preserve">studies </w:t>
      </w:r>
      <w:r w:rsidRPr="009D5870" w:rsidR="008A4C6A">
        <w:rPr>
          <w:rFonts w:ascii="Times New Roman" w:hAnsi="Times New Roman" w:cs="Times New Roman"/>
          <w:sz w:val="24"/>
          <w:szCs w:val="24"/>
          <w:highlight w:val="yellow"/>
          <w:lang w:val="en-US"/>
          <w:rPrChange w:author="Crustacean Crusty" w:date="2020-03-17T10:31:00Z" w:id="20">
            <w:rPr>
              <w:rFonts w:ascii="Times New Roman" w:hAnsi="Times New Roman" w:cs="Times New Roman"/>
              <w:sz w:val="24"/>
              <w:szCs w:val="24"/>
              <w:lang w:val="en-US"/>
            </w:rPr>
          </w:rPrChange>
        </w:rPr>
        <w:t xml:space="preserve">did </w:t>
      </w:r>
      <w:r w:rsidRPr="009D5870" w:rsidR="0056099D">
        <w:rPr>
          <w:rFonts w:ascii="Times New Roman" w:hAnsi="Times New Roman" w:cs="Times New Roman"/>
          <w:sz w:val="24"/>
          <w:szCs w:val="24"/>
          <w:highlight w:val="yellow"/>
          <w:lang w:val="en-US"/>
          <w:rPrChange w:author="Crustacean Crusty" w:date="2020-03-17T10:31:00Z" w:id="21">
            <w:rPr>
              <w:rFonts w:ascii="Times New Roman" w:hAnsi="Times New Roman" w:cs="Times New Roman"/>
              <w:sz w:val="24"/>
              <w:szCs w:val="24"/>
              <w:lang w:val="en-US"/>
            </w:rPr>
          </w:rPrChange>
        </w:rPr>
        <w:t xml:space="preserve">not examine possible </w:t>
      </w:r>
      <w:r w:rsidRPr="009D5870">
        <w:rPr>
          <w:rFonts w:ascii="Times New Roman" w:hAnsi="Times New Roman" w:cs="Times New Roman"/>
          <w:sz w:val="24"/>
          <w:szCs w:val="24"/>
          <w:highlight w:val="yellow"/>
          <w:lang w:val="en-US"/>
          <w:rPrChange w:author="Crustacean Crusty" w:date="2020-03-17T10:31:00Z" w:id="22">
            <w:rPr>
              <w:rFonts w:ascii="Times New Roman" w:hAnsi="Times New Roman" w:cs="Times New Roman"/>
              <w:sz w:val="24"/>
              <w:szCs w:val="24"/>
              <w:lang w:val="en-US"/>
            </w:rPr>
          </w:rPrChange>
        </w:rPr>
        <w:t>effects of sampling method on dietary selection and diversity</w:t>
      </w:r>
      <w:r w:rsidR="008A4C6A">
        <w:rPr>
          <w:rFonts w:ascii="Times New Roman" w:hAnsi="Times New Roman" w:cs="Times New Roman"/>
          <w:sz w:val="24"/>
          <w:szCs w:val="24"/>
          <w:lang w:val="en-US"/>
        </w:rPr>
        <w:t>.  Furthermore, these studies</w:t>
      </w:r>
      <w:r w:rsidRPr="00082F75" w:rsidR="0061507D">
        <w:rPr>
          <w:rFonts w:ascii="Times New Roman" w:hAnsi="Times New Roman" w:cs="Times New Roman"/>
          <w:sz w:val="24"/>
          <w:szCs w:val="24"/>
          <w:lang w:val="en-US"/>
        </w:rPr>
        <w:t xml:space="preserve"> focused </w:t>
      </w:r>
      <w:r w:rsidR="0061507D">
        <w:rPr>
          <w:rFonts w:ascii="Times New Roman" w:hAnsi="Times New Roman" w:cs="Times New Roman"/>
          <w:sz w:val="24"/>
          <w:szCs w:val="24"/>
          <w:lang w:val="en-US"/>
        </w:rPr>
        <w:t xml:space="preserve">solely </w:t>
      </w:r>
      <w:r w:rsidRPr="00082F75" w:rsidR="0061507D">
        <w:rPr>
          <w:rFonts w:ascii="Times New Roman" w:hAnsi="Times New Roman" w:cs="Times New Roman"/>
          <w:sz w:val="24"/>
          <w:szCs w:val="24"/>
          <w:lang w:val="en-US"/>
        </w:rPr>
        <w:t xml:space="preserve">on gut content analysis which allows stomach components to be quantified in terms of specific taxa ingested, but not necessarily assimilated.  </w:t>
      </w:r>
      <w:r w:rsidR="008A4C6A">
        <w:rPr>
          <w:rFonts w:ascii="Times New Roman" w:hAnsi="Times New Roman" w:cs="Times New Roman"/>
          <w:sz w:val="24"/>
          <w:szCs w:val="24"/>
          <w:lang w:val="en-US"/>
        </w:rPr>
        <w:t>As such</w:t>
      </w:r>
      <w:r w:rsidRPr="00082F75" w:rsidR="0061507D">
        <w:rPr>
          <w:rFonts w:ascii="Times New Roman" w:hAnsi="Times New Roman" w:cs="Times New Roman"/>
          <w:sz w:val="24"/>
          <w:szCs w:val="24"/>
          <w:lang w:val="en-US"/>
        </w:rPr>
        <w:t xml:space="preserve">, ingested items can't always be identified </w:t>
      </w:r>
      <w:r w:rsidRPr="00082F75" w:rsidR="0061507D">
        <w:rPr>
          <w:rFonts w:ascii="Times New Roman" w:hAnsi="Times New Roman" w:cs="Times New Roman"/>
          <w:sz w:val="24"/>
          <w:szCs w:val="24"/>
          <w:lang w:val="en-US"/>
        </w:rPr>
        <w:lastRenderedPageBreak/>
        <w:t>due to their small size or advanced digestion and softer diet components may be significantly underestimated.</w:t>
      </w:r>
      <w:r w:rsidR="0061507D">
        <w:rPr>
          <w:rFonts w:ascii="Times New Roman" w:hAnsi="Times New Roman" w:cs="Times New Roman"/>
          <w:sz w:val="24"/>
          <w:szCs w:val="24"/>
          <w:lang w:val="en-US"/>
        </w:rPr>
        <w:t xml:space="preserve">  The</w:t>
      </w:r>
      <w:r w:rsidRPr="00082F75" w:rsidR="0061507D">
        <w:rPr>
          <w:rFonts w:ascii="Times New Roman" w:hAnsi="Times New Roman" w:cs="Times New Roman"/>
          <w:sz w:val="24"/>
          <w:szCs w:val="24"/>
          <w:lang w:val="en-US"/>
        </w:rPr>
        <w:t xml:space="preserve"> use of stable isotope analysis (SIA)</w:t>
      </w:r>
      <w:r w:rsidR="0061507D">
        <w:rPr>
          <w:rFonts w:ascii="Times New Roman" w:hAnsi="Times New Roman" w:cs="Times New Roman"/>
          <w:sz w:val="24"/>
          <w:szCs w:val="24"/>
          <w:lang w:val="en-US"/>
        </w:rPr>
        <w:t xml:space="preserve"> is </w:t>
      </w:r>
      <w:r w:rsidRPr="00082F75" w:rsidR="0061507D">
        <w:rPr>
          <w:rFonts w:ascii="Times New Roman" w:hAnsi="Times New Roman" w:cs="Times New Roman"/>
          <w:sz w:val="24"/>
          <w:szCs w:val="24"/>
          <w:lang w:val="en-US"/>
        </w:rPr>
        <w:t>a technique increasingly used</w:t>
      </w:r>
      <w:r w:rsidR="0061507D">
        <w:rPr>
          <w:rFonts w:ascii="Times New Roman" w:hAnsi="Times New Roman" w:cs="Times New Roman"/>
          <w:sz w:val="24"/>
          <w:szCs w:val="24"/>
          <w:lang w:val="en-US"/>
        </w:rPr>
        <w:t xml:space="preserve"> in combination with stomach content analyses</w:t>
      </w:r>
      <w:r w:rsidRPr="00082F75" w:rsidR="0061507D">
        <w:rPr>
          <w:rFonts w:ascii="Times New Roman" w:hAnsi="Times New Roman" w:cs="Times New Roman"/>
          <w:sz w:val="24"/>
          <w:szCs w:val="24"/>
          <w:lang w:val="en-US"/>
        </w:rPr>
        <w:t xml:space="preserve"> to assess trophic relationships in a variety of ecosystems.  </w:t>
      </w:r>
      <w:r w:rsidR="0061507D">
        <w:rPr>
          <w:rFonts w:ascii="Times New Roman" w:hAnsi="Times New Roman" w:cs="Times New Roman"/>
          <w:sz w:val="24"/>
          <w:szCs w:val="24"/>
        </w:rPr>
        <w:t xml:space="preserve">While </w:t>
      </w:r>
      <w:r w:rsidRPr="00082F75" w:rsidR="0061507D">
        <w:rPr>
          <w:rFonts w:ascii="Times New Roman" w:hAnsi="Times New Roman" w:cs="Times New Roman"/>
          <w:sz w:val="24"/>
          <w:szCs w:val="24"/>
        </w:rPr>
        <w:t>stomach content analyses give a snapshot view of an organism’s feeding</w:t>
      </w:r>
      <w:r w:rsidR="0061507D">
        <w:rPr>
          <w:rFonts w:ascii="Times New Roman" w:hAnsi="Times New Roman" w:cs="Times New Roman"/>
          <w:sz w:val="24"/>
          <w:szCs w:val="24"/>
        </w:rPr>
        <w:t xml:space="preserve"> behaviour</w:t>
      </w:r>
      <w:r w:rsidRPr="00082F75" w:rsidR="0061507D">
        <w:rPr>
          <w:rFonts w:ascii="Times New Roman" w:hAnsi="Times New Roman" w:cs="Times New Roman"/>
          <w:sz w:val="24"/>
          <w:szCs w:val="24"/>
        </w:rPr>
        <w:t xml:space="preserve">, SIA </w:t>
      </w:r>
      <w:r w:rsidR="0061507D">
        <w:rPr>
          <w:rFonts w:ascii="Times New Roman" w:hAnsi="Times New Roman" w:cs="Times New Roman"/>
          <w:sz w:val="24"/>
          <w:szCs w:val="24"/>
        </w:rPr>
        <w:t>can provide</w:t>
      </w:r>
      <w:r w:rsidRPr="00082F75" w:rsidR="0061507D">
        <w:rPr>
          <w:rFonts w:ascii="Times New Roman" w:hAnsi="Times New Roman" w:cs="Times New Roman"/>
          <w:sz w:val="24"/>
          <w:szCs w:val="24"/>
        </w:rPr>
        <w:t xml:space="preserve"> a time-integrated method of diet analysis</w:t>
      </w:r>
      <w:r w:rsidR="0061507D">
        <w:rPr>
          <w:rFonts w:ascii="Times New Roman" w:hAnsi="Times New Roman" w:cs="Times New Roman"/>
          <w:sz w:val="24"/>
          <w:szCs w:val="24"/>
        </w:rPr>
        <w:t xml:space="preserve"> and delineate trophic structures within a food web. </w:t>
      </w:r>
    </w:p>
    <w:p w:rsidR="0061507D" w:rsidP="0061507D" w:rsidRDefault="0061507D" w14:paraId="2E58E387" w14:textId="77777777">
      <w:pPr>
        <w:spacing w:line="480" w:lineRule="auto"/>
        <w:ind w:firstLine="720"/>
        <w:rPr>
          <w:rFonts w:ascii="Times New Roman" w:hAnsi="Times New Roman" w:cs="Times New Roman"/>
          <w:sz w:val="24"/>
          <w:szCs w:val="24"/>
        </w:rPr>
      </w:pPr>
      <w:r w:rsidRPr="008F5B16">
        <w:rPr>
          <w:rFonts w:ascii="Times New Roman" w:hAnsi="Times New Roman" w:cs="Times New Roman"/>
          <w:sz w:val="24"/>
          <w:szCs w:val="24"/>
        </w:rPr>
        <w:t>The most commonly used</w:t>
      </w:r>
      <w:r>
        <w:rPr>
          <w:rFonts w:ascii="Times New Roman" w:hAnsi="Times New Roman" w:cs="Times New Roman"/>
          <w:sz w:val="24"/>
          <w:szCs w:val="24"/>
        </w:rPr>
        <w:t xml:space="preserve"> stable</w:t>
      </w:r>
      <w:r w:rsidRPr="008F5B16">
        <w:rPr>
          <w:rFonts w:ascii="Times New Roman" w:hAnsi="Times New Roman" w:cs="Times New Roman"/>
          <w:sz w:val="24"/>
          <w:szCs w:val="24"/>
        </w:rPr>
        <w:t xml:space="preserve"> isotopes for SIA a</w:t>
      </w:r>
      <w:r>
        <w:rPr>
          <w:rFonts w:ascii="Times New Roman" w:hAnsi="Times New Roman" w:cs="Times New Roman"/>
          <w:sz w:val="24"/>
          <w:szCs w:val="24"/>
        </w:rPr>
        <w:t>re nitrogen (N) and carbon (C)</w:t>
      </w:r>
      <w:r w:rsidRPr="008F5B16">
        <w:rPr>
          <w:rFonts w:ascii="Times New Roman" w:hAnsi="Times New Roman" w:cs="Times New Roman"/>
          <w:sz w:val="24"/>
          <w:szCs w:val="24"/>
        </w:rPr>
        <w:t xml:space="preserve">.  Stable N isotope data have been used </w:t>
      </w:r>
      <w:r w:rsidRPr="008F5B16">
        <w:rPr>
          <w:rFonts w:ascii="Times New Roman" w:hAnsi="Times New Roman" w:cs="Times New Roman"/>
          <w:sz w:val="24"/>
          <w:szCs w:val="24"/>
          <w:lang w:val="en-US"/>
        </w:rPr>
        <w:t>to delineate trophic structure in a food web</w:t>
      </w:r>
      <w:r w:rsidRPr="008F5B16">
        <w:rPr>
          <w:rFonts w:ascii="Times New Roman" w:hAnsi="Times New Roman" w:cs="Times New Roman"/>
          <w:sz w:val="24"/>
          <w:szCs w:val="24"/>
        </w:rPr>
        <w:t xml:space="preserve"> since nitrogen</w:t>
      </w:r>
      <w:r w:rsidRPr="008F5B16">
        <w:rPr>
          <w:rFonts w:ascii="Times New Roman" w:hAnsi="Times New Roman" w:cs="Times New Roman"/>
          <w:sz w:val="24"/>
          <w:szCs w:val="24"/>
          <w:lang w:val="en-US"/>
        </w:rPr>
        <w:object w:dxaOrig="360" w:dyaOrig="320" w14:anchorId="60116D5D">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8pt;height:15.5pt" o:ole="" type="#_x0000_t75">
            <v:imagedata o:title="" r:id="rId8"/>
          </v:shape>
          <o:OLEObject Type="Embed" ProgID="Equation.3" ShapeID="_x0000_i1025" DrawAspect="Content" ObjectID="_1519882532" r:id="rId9"/>
        </w:object>
      </w:r>
      <w:r w:rsidRPr="008F5B16">
        <w:rPr>
          <w:rFonts w:ascii="Times New Roman" w:hAnsi="Times New Roman" w:cs="Times New Roman"/>
          <w:sz w:val="24"/>
          <w:szCs w:val="24"/>
          <w:lang w:val="en-US"/>
        </w:rPr>
        <w:t>N</w:t>
      </w:r>
      <w:r w:rsidRPr="008F5B16">
        <w:rPr>
          <w:rFonts w:ascii="Times New Roman" w:hAnsi="Times New Roman" w:cs="Times New Roman"/>
          <w:sz w:val="24"/>
          <w:szCs w:val="24"/>
        </w:rPr>
        <w:t xml:space="preserve"> in tissues of consumers typically increases by 3‰ relative to their prey (Owens, 1987; Peterson and Fry, 1987). </w:t>
      </w:r>
      <w:r w:rsidRPr="008F5B16">
        <w:rPr>
          <w:rFonts w:ascii="Times New Roman" w:hAnsi="Times New Roman" w:cs="Times New Roman"/>
          <w:sz w:val="24"/>
          <w:szCs w:val="24"/>
          <w:lang w:val="en-US"/>
        </w:rPr>
        <w:t xml:space="preserve">  In addition to an increase </w:t>
      </w:r>
      <w:proofErr w:type="gramStart"/>
      <w:r w:rsidRPr="008F5B16">
        <w:rPr>
          <w:rFonts w:ascii="Times New Roman" w:hAnsi="Times New Roman" w:cs="Times New Roman"/>
          <w:sz w:val="24"/>
          <w:szCs w:val="24"/>
          <w:lang w:val="en-US"/>
        </w:rPr>
        <w:t>between 0.0 to 0.1‰ per trophic level,</w:t>
      </w:r>
      <w:proofErr w:type="gramEnd"/>
      <w:r w:rsidRPr="008F5B16">
        <w:rPr>
          <w:rFonts w:ascii="Times New Roman" w:hAnsi="Times New Roman" w:cs="Times New Roman"/>
          <w:sz w:val="24"/>
          <w:szCs w:val="24"/>
          <w:lang w:val="en-US"/>
        </w:rPr>
        <w:t xml:space="preserve"> </w:t>
      </w:r>
      <w:r w:rsidRPr="00B26C3A" w:rsidR="00B26C3A">
        <w:rPr>
          <w:rFonts w:ascii="Times New Roman" w:hAnsi="Times New Roman" w:cs="Times New Roman"/>
          <w:position w:val="-6"/>
          <w:sz w:val="24"/>
          <w:szCs w:val="24"/>
          <w:lang w:val="en-US"/>
        </w:rPr>
        <w:object w:dxaOrig="340" w:dyaOrig="320" w14:anchorId="179D713D">
          <v:shape id="_x0000_i1026" style="width:17.5pt;height:15.5pt" o:ole="" type="#_x0000_t75">
            <v:imagedata o:title="" r:id="rId10"/>
          </v:shape>
          <o:OLEObject Type="Embed" ProgID="Equation.3" ShapeID="_x0000_i1026" DrawAspect="Content" ObjectID="_1519882533" r:id="rId11"/>
        </w:object>
      </w:r>
      <w:r w:rsidRPr="008F5B16">
        <w:rPr>
          <w:rFonts w:ascii="Times New Roman" w:hAnsi="Times New Roman" w:cs="Times New Roman"/>
          <w:sz w:val="24"/>
          <w:szCs w:val="24"/>
          <w:lang w:val="en-US"/>
        </w:rPr>
        <w:t>C provides information of the source of carbon to the food web.</w:t>
      </w:r>
      <w:r w:rsidRPr="008F5B16">
        <w:rPr>
          <w:rFonts w:ascii="Times New Roman" w:hAnsi="Times New Roman" w:cs="Times New Roman"/>
          <w:sz w:val="24"/>
          <w:szCs w:val="24"/>
        </w:rPr>
        <w:t xml:space="preserve">  More specifically, the ratio of the stable carbon isotope</w:t>
      </w:r>
      <w:r w:rsidRPr="008F5B16">
        <w:rPr>
          <w:rFonts w:ascii="Times New Roman" w:hAnsi="Times New Roman" w:cs="Times New Roman"/>
          <w:sz w:val="24"/>
          <w:szCs w:val="24"/>
          <w:lang w:val="en-US"/>
        </w:rPr>
        <w:object w:dxaOrig="360" w:dyaOrig="320" w14:anchorId="0E0DEC95">
          <v:shape id="_x0000_i1027" style="width:18pt;height:15.5pt" o:ole="" type="#_x0000_t75">
            <v:imagedata o:title="" r:id="rId12"/>
          </v:shape>
          <o:OLEObject Type="Embed" ProgID="Equation.3" ShapeID="_x0000_i1027" DrawAspect="Content" ObjectID="_1519882534" r:id="rId13"/>
        </w:object>
      </w:r>
      <w:r w:rsidRPr="008F5B16">
        <w:rPr>
          <w:rFonts w:ascii="Times New Roman" w:hAnsi="Times New Roman" w:cs="Times New Roman"/>
          <w:sz w:val="24"/>
          <w:szCs w:val="24"/>
          <w:lang w:val="en-US"/>
        </w:rPr>
        <w:t>C,</w:t>
      </w:r>
      <w:r w:rsidRPr="008F5B16">
        <w:rPr>
          <w:rFonts w:ascii="Times New Roman" w:hAnsi="Times New Roman" w:cs="Times New Roman"/>
          <w:sz w:val="24"/>
          <w:szCs w:val="24"/>
        </w:rPr>
        <w:t xml:space="preserve"> to the more common </w:t>
      </w:r>
      <w:r w:rsidRPr="008F5B16">
        <w:rPr>
          <w:rFonts w:ascii="Times New Roman" w:hAnsi="Times New Roman" w:cs="Times New Roman"/>
          <w:sz w:val="24"/>
          <w:szCs w:val="24"/>
          <w:lang w:val="en-US"/>
        </w:rPr>
        <w:object w:dxaOrig="360" w:dyaOrig="320" w14:anchorId="4739C52E">
          <v:shape id="_x0000_i1028" style="width:18pt;height:15.5pt" o:ole="" type="#_x0000_t75">
            <v:imagedata o:title="" r:id="rId14"/>
          </v:shape>
          <o:OLEObject Type="Embed" ProgID="Equation.3" ShapeID="_x0000_i1028" DrawAspect="Content" ObjectID="_1519882535" r:id="rId15"/>
        </w:object>
      </w:r>
      <w:r w:rsidRPr="008F5B16">
        <w:rPr>
          <w:rFonts w:ascii="Times New Roman" w:hAnsi="Times New Roman" w:cs="Times New Roman"/>
          <w:sz w:val="24"/>
          <w:szCs w:val="24"/>
          <w:lang w:val="en-US"/>
        </w:rPr>
        <w:t xml:space="preserve">C, </w:t>
      </w:r>
      <w:r w:rsidRPr="008F5B16">
        <w:rPr>
          <w:rFonts w:ascii="Times New Roman" w:hAnsi="Times New Roman" w:cs="Times New Roman"/>
          <w:sz w:val="24"/>
          <w:szCs w:val="24"/>
        </w:rPr>
        <w:t xml:space="preserve">is used discriminate the degree to which organisms are relying on pelagic and benthic based food sources (primary producers such as phytoplankton and </w:t>
      </w:r>
      <w:proofErr w:type="spellStart"/>
      <w:r w:rsidRPr="008F5B16">
        <w:rPr>
          <w:rFonts w:ascii="Times New Roman" w:hAnsi="Times New Roman" w:cs="Times New Roman"/>
          <w:sz w:val="24"/>
          <w:szCs w:val="24"/>
        </w:rPr>
        <w:t>microphytobenthos</w:t>
      </w:r>
      <w:proofErr w:type="spellEnd"/>
      <w:r w:rsidRPr="008F5B16">
        <w:rPr>
          <w:rFonts w:ascii="Times New Roman" w:hAnsi="Times New Roman" w:cs="Times New Roman"/>
          <w:sz w:val="24"/>
          <w:szCs w:val="24"/>
        </w:rPr>
        <w:t>) within the web.  The analysis of carbon and nitrogen isotopes are often used in conjunction and the measurement of both concurrently yields more information on feeding relationships and greater segregation of species than the use of a single element (Peterson and Fry, 1987).</w:t>
      </w:r>
    </w:p>
    <w:p w:rsidR="0061507D" w:rsidP="0061507D" w:rsidRDefault="0061507D" w14:paraId="231D6CB7" w14:textId="7777777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This study was part of a larger scale report that established a wide range of biological baseline information of snow crabs in the southern Gulf of Saint Lawrence and the </w:t>
      </w:r>
      <w:proofErr w:type="spellStart"/>
      <w:r>
        <w:rPr>
          <w:rFonts w:ascii="Times New Roman" w:hAnsi="Times New Roman" w:cs="Times New Roman"/>
          <w:sz w:val="24"/>
          <w:szCs w:val="24"/>
        </w:rPr>
        <w:t>Scotian</w:t>
      </w:r>
      <w:proofErr w:type="spellEnd"/>
      <w:r>
        <w:rPr>
          <w:rFonts w:ascii="Times New Roman" w:hAnsi="Times New Roman" w:cs="Times New Roman"/>
          <w:sz w:val="24"/>
          <w:szCs w:val="24"/>
        </w:rPr>
        <w:t xml:space="preserve"> Shelf (Moriyasu et al., 2015).  The objectives of this study were to 1) describe the diet of snow crab in the southern Gulf of Saint Lawrence and compare present results from data obtained in 2002; 2) apply stable isotope analysis, in association with stomach content analyses, to snow </w:t>
      </w:r>
      <w:r>
        <w:rPr>
          <w:rFonts w:ascii="Times New Roman" w:hAnsi="Times New Roman" w:cs="Times New Roman"/>
          <w:sz w:val="24"/>
          <w:szCs w:val="24"/>
        </w:rPr>
        <w:lastRenderedPageBreak/>
        <w:t>crabs in order to examine their dietary intake and feeding habits at different life stages; and 3) examine the effects of sampling method (trapping versus trawling) and caging on the diet of snow crabs.</w:t>
      </w:r>
    </w:p>
    <w:p w:rsidRPr="00782856" w:rsidR="00782856" w:rsidP="60DAD76B" w:rsidRDefault="00782856" w14:paraId="3AE06493" w14:textId="77777777">
      <w:pPr>
        <w:spacing w:line="480" w:lineRule="auto"/>
        <w:rPr>
          <w:rFonts w:ascii="Times New Roman" w:hAnsi="Times New Roman" w:cs="Times New Roman"/>
          <w:b w:val="1"/>
          <w:bCs w:val="1"/>
          <w:sz w:val="24"/>
          <w:szCs w:val="24"/>
          <w:rPrChange w:author="Surette, Tobie" w:date="2020-03-23T09:45:56.202Z">
            <w:rPr>
              <w:rFonts w:ascii="Times New Roman" w:hAnsi="Times New Roman" w:cs="Times New Roman"/>
              <w:sz w:val="24"/>
              <w:szCs w:val="24"/>
            </w:rPr>
          </w:rPrChange>
        </w:rPr>
      </w:pPr>
      <w:r w:rsidRPr="60DAD76B" w:rsidR="00782856">
        <w:rPr>
          <w:rFonts w:ascii="Times New Roman" w:hAnsi="Times New Roman" w:cs="Times New Roman"/>
          <w:b w:val="1"/>
          <w:bCs w:val="1"/>
          <w:sz w:val="24"/>
          <w:szCs w:val="24"/>
          <w:rPrChange w:author="Surette, Tobie" w:date="2020-03-23T09:45:56.192Z" w:id="1547464504">
            <w:rPr>
              <w:rFonts w:ascii="Times New Roman" w:hAnsi="Times New Roman" w:cs="Times New Roman"/>
              <w:sz w:val="24"/>
              <w:szCs w:val="24"/>
            </w:rPr>
          </w:rPrChange>
        </w:rPr>
        <w:t>Materials and Methods</w:t>
      </w:r>
    </w:p>
    <w:p w:rsidRPr="00782856" w:rsidR="00782856" w:rsidP="00782856" w:rsidRDefault="00782856" w14:paraId="4D7F28CE" w14:textId="77777777">
      <w:pPr>
        <w:spacing w:line="480" w:lineRule="auto"/>
        <w:rPr>
          <w:rFonts w:ascii="Times New Roman" w:hAnsi="Times New Roman" w:cs="Times New Roman"/>
          <w:sz w:val="24"/>
          <w:szCs w:val="24"/>
        </w:rPr>
      </w:pPr>
      <w:r w:rsidRPr="00782856">
        <w:rPr>
          <w:rFonts w:ascii="Times New Roman" w:hAnsi="Times New Roman" w:cs="Times New Roman"/>
          <w:sz w:val="24"/>
          <w:szCs w:val="24"/>
        </w:rPr>
        <w:t>Snow crab sampling</w:t>
      </w:r>
    </w:p>
    <w:p w:rsidR="00782856" w:rsidP="07ABD043" w:rsidRDefault="00782856" w14:paraId="4920FA70" w14:textId="2C27D0AD">
      <w:pPr>
        <w:spacing w:line="480" w:lineRule="auto"/>
        <w:ind w:firstLine="720"/>
        <w:rPr>
          <w:ins w:author="Surette, Tobie" w:date="2020-03-23T10:04:01.58Z"/>
          <w:rFonts w:ascii="Times New Roman" w:hAnsi="Times New Roman" w:cs="Times New Roman"/>
          <w:sz w:val="24"/>
          <w:szCs w:val="24"/>
        </w:rPr>
      </w:pPr>
      <w:r w:rsidRPr="07ABD043" w:rsidR="00782856">
        <w:rPr>
          <w:rFonts w:ascii="Times New Roman" w:hAnsi="Times New Roman" w:cs="Times New Roman"/>
          <w:sz w:val="24"/>
          <w:szCs w:val="24"/>
        </w:rPr>
        <w:t xml:space="preserve">Snow crabs </w:t>
      </w:r>
      <w:r w:rsidRPr="07ABD043" w:rsidR="00782856">
        <w:rPr>
          <w:rFonts w:ascii="Times New Roman" w:hAnsi="Times New Roman" w:cs="Times New Roman"/>
          <w:sz w:val="24"/>
          <w:szCs w:val="24"/>
        </w:rPr>
        <w:t xml:space="preserve">were caught by trapping and trawling in the southern Gulf of Saint Lawrence and off </w:t>
      </w:r>
      <w:r w:rsidRPr="07ABD043" w:rsidR="00782856">
        <w:rPr>
          <w:rFonts w:ascii="Times New Roman" w:hAnsi="Times New Roman" w:cs="Times New Roman"/>
          <w:sz w:val="24"/>
          <w:szCs w:val="24"/>
        </w:rPr>
        <w:t xml:space="preserve">eastern </w:t>
      </w:r>
      <w:r w:rsidRPr="07ABD043" w:rsidR="00782856">
        <w:rPr>
          <w:rFonts w:ascii="Times New Roman" w:hAnsi="Times New Roman" w:cs="Times New Roman"/>
          <w:sz w:val="24"/>
          <w:szCs w:val="24"/>
        </w:rPr>
        <w:t>Nova Scotia</w:t>
      </w:r>
      <w:r w:rsidRPr="07ABD043" w:rsidR="00782856">
        <w:rPr>
          <w:rFonts w:ascii="Times New Roman" w:hAnsi="Times New Roman" w:cs="Times New Roman"/>
          <w:sz w:val="24"/>
          <w:szCs w:val="24"/>
        </w:rPr>
        <w:t xml:space="preserve"> (</w:t>
      </w:r>
      <w:commentRangeStart w:id="27"/>
      <w:r w:rsidRPr="07ABD043" w:rsidR="00B361E4">
        <w:rPr>
          <w:rFonts w:ascii="Times New Roman" w:hAnsi="Times New Roman" w:cs="Times New Roman"/>
          <w:sz w:val="24"/>
          <w:szCs w:val="24"/>
        </w:rPr>
        <w:t>Figure 1</w:t>
      </w:r>
      <w:commentRangeEnd w:id="27"/>
      <w:r>
        <w:rPr>
          <w:rStyle w:val="CommentReference"/>
        </w:rPr>
        <w:commentReference w:id="27"/>
      </w:r>
      <w:r w:rsidRPr="07ABD043" w:rsidR="00782856">
        <w:rPr>
          <w:rFonts w:ascii="Times New Roman" w:hAnsi="Times New Roman" w:cs="Times New Roman"/>
          <w:sz w:val="24"/>
          <w:szCs w:val="24"/>
        </w:rPr>
        <w:t xml:space="preserve">).  Trawled catches were collected in the </w:t>
      </w:r>
      <w:commentRangeStart w:id="28"/>
      <w:r w:rsidRPr="07ABD043" w:rsidR="00782856">
        <w:rPr>
          <w:rFonts w:ascii="Times New Roman" w:hAnsi="Times New Roman" w:cs="Times New Roman"/>
          <w:sz w:val="24"/>
          <w:szCs w:val="24"/>
        </w:rPr>
        <w:t>spring,</w:t>
      </w:r>
      <w:r w:rsidRPr="07ABD043" w:rsidR="00782856">
        <w:rPr>
          <w:rFonts w:ascii="Times New Roman" w:hAnsi="Times New Roman" w:cs="Times New Roman"/>
          <w:sz w:val="24"/>
          <w:szCs w:val="24"/>
        </w:rPr>
        <w:t xml:space="preserve"> summer and fall of 2002 and the fall of 2010 </w:t>
      </w:r>
      <w:commentRangeEnd w:id="28"/>
      <w:r>
        <w:rPr>
          <w:rStyle w:val="CommentReference"/>
        </w:rPr>
        <w:commentReference w:id="28"/>
      </w:r>
      <w:r w:rsidRPr="07ABD043" w:rsidR="00782856">
        <w:rPr>
          <w:rFonts w:ascii="Times New Roman" w:hAnsi="Times New Roman" w:cs="Times New Roman"/>
          <w:sz w:val="24"/>
          <w:szCs w:val="24"/>
        </w:rPr>
        <w:t xml:space="preserve">during the annual snow crab trawl surveys.  A </w:t>
      </w:r>
      <w:proofErr w:type="spellStart"/>
      <w:r w:rsidRPr="07ABD043" w:rsidR="00782856">
        <w:rPr>
          <w:rFonts w:ascii="Times New Roman" w:hAnsi="Times New Roman" w:cs="Times New Roman"/>
          <w:sz w:val="24"/>
          <w:szCs w:val="24"/>
        </w:rPr>
        <w:t>Bigouden</w:t>
      </w:r>
      <w:proofErr w:type="spellEnd"/>
      <w:r w:rsidRPr="07ABD043" w:rsidR="00782856">
        <w:rPr>
          <w:rFonts w:ascii="Times New Roman" w:hAnsi="Times New Roman" w:cs="Times New Roman"/>
          <w:sz w:val="24"/>
          <w:szCs w:val="24"/>
        </w:rPr>
        <w:t xml:space="preserve"> </w:t>
      </w:r>
      <w:proofErr w:type="spellStart"/>
      <w:r w:rsidRPr="07ABD043" w:rsidR="00782856">
        <w:rPr>
          <w:rFonts w:ascii="Times New Roman" w:hAnsi="Times New Roman" w:cs="Times New Roman"/>
          <w:i w:val="1"/>
          <w:iCs w:val="1"/>
          <w:sz w:val="24"/>
          <w:szCs w:val="24"/>
        </w:rPr>
        <w:t>Nephrops</w:t>
      </w:r>
      <w:proofErr w:type="spellEnd"/>
      <w:r w:rsidRPr="07ABD043" w:rsidR="00782856">
        <w:rPr>
          <w:rFonts w:ascii="Times New Roman" w:hAnsi="Times New Roman" w:cs="Times New Roman"/>
          <w:i w:val="1"/>
          <w:iCs w:val="1"/>
          <w:sz w:val="24"/>
          <w:szCs w:val="24"/>
        </w:rPr>
        <w:t xml:space="preserve"> </w:t>
      </w:r>
      <w:r w:rsidRPr="07ABD043" w:rsidR="00782856">
        <w:rPr>
          <w:rFonts w:ascii="Times New Roman" w:hAnsi="Times New Roman" w:cs="Times New Roman"/>
          <w:sz w:val="24"/>
          <w:szCs w:val="24"/>
        </w:rPr>
        <w:t xml:space="preserve">trawl net was used (mesh size of 50mm at cod end) at six tow stations.  </w:t>
      </w:r>
      <w:r w:rsidRPr="07ABD043" w:rsidR="00003614">
        <w:rPr>
          <w:rFonts w:ascii="Times New Roman" w:hAnsi="Times New Roman" w:cs="Times New Roman"/>
          <w:sz w:val="24"/>
          <w:szCs w:val="24"/>
        </w:rPr>
        <w:t>Tow durations were about</w:t>
      </w:r>
      <w:r w:rsidRPr="07ABD043" w:rsidR="00003614">
        <w:rPr>
          <w:rFonts w:ascii="Times New Roman" w:hAnsi="Times New Roman" w:cs="Times New Roman"/>
          <w:sz w:val="24"/>
          <w:szCs w:val="24"/>
        </w:rPr>
        <w:t xml:space="preserve"> 5</w:t>
      </w:r>
      <w:r w:rsidRPr="07ABD043" w:rsidR="00782856">
        <w:rPr>
          <w:rFonts w:ascii="Times New Roman" w:hAnsi="Times New Roman" w:cs="Times New Roman"/>
          <w:sz w:val="24"/>
          <w:szCs w:val="24"/>
        </w:rPr>
        <w:t xml:space="preserve"> minutes </w:t>
      </w:r>
      <w:r w:rsidRPr="07ABD043" w:rsidR="00003614">
        <w:rPr>
          <w:rFonts w:ascii="Times New Roman" w:hAnsi="Times New Roman" w:cs="Times New Roman"/>
          <w:sz w:val="24"/>
          <w:szCs w:val="24"/>
        </w:rPr>
        <w:t xml:space="preserve">with a </w:t>
      </w:r>
      <w:r w:rsidRPr="07ABD043" w:rsidR="00003614">
        <w:rPr>
          <w:rFonts w:ascii="Times New Roman" w:hAnsi="Times New Roman" w:cs="Times New Roman"/>
          <w:sz w:val="24"/>
          <w:szCs w:val="24"/>
        </w:rPr>
        <w:t xml:space="preserve">vessel </w:t>
      </w:r>
      <w:r w:rsidRPr="07ABD043" w:rsidR="00782856">
        <w:rPr>
          <w:rFonts w:ascii="Times New Roman" w:hAnsi="Times New Roman" w:cs="Times New Roman"/>
          <w:sz w:val="24"/>
          <w:szCs w:val="24"/>
        </w:rPr>
        <w:t xml:space="preserve">speed of 2 knots.  </w:t>
      </w:r>
    </w:p>
    <w:p w:rsidR="00782856" w:rsidP="07ABD043" w:rsidRDefault="00782856" w14:paraId="70E1B1FA" w14:textId="72675BC9">
      <w:pPr>
        <w:spacing w:line="480" w:lineRule="auto"/>
        <w:ind w:firstLine="720"/>
        <w:rPr>
          <w:ins w:author="Surette, Tobie" w:date="2020-03-23T10:04:18.94Z"/>
          <w:rFonts w:ascii="Times New Roman" w:hAnsi="Times New Roman" w:cs="Times New Roman"/>
          <w:sz w:val="24"/>
          <w:szCs w:val="24"/>
        </w:rPr>
      </w:pPr>
      <w:r w:rsidRPr="07ABD043" w:rsidR="00782856">
        <w:rPr>
          <w:rFonts w:ascii="Times New Roman" w:hAnsi="Times New Roman" w:cs="Times New Roman"/>
          <w:sz w:val="24"/>
          <w:szCs w:val="24"/>
        </w:rPr>
        <w:t>Samples of snow crab caught by trapping were collected at four stations in the spring and fall of 2012 and 2013 using three different traps types (commercial snow crab traps, modified shrimp traps and commercial rock crab traps) baited with either frozen mackerel (</w:t>
      </w:r>
      <w:proofErr w:type="spellStart"/>
      <w:r w:rsidRPr="07ABD043" w:rsidR="00782856">
        <w:rPr>
          <w:rFonts w:ascii="Times New Roman" w:hAnsi="Times New Roman" w:cs="Times New Roman"/>
          <w:i w:val="1"/>
          <w:iCs w:val="1"/>
          <w:sz w:val="24"/>
          <w:szCs w:val="24"/>
        </w:rPr>
        <w:t>Scomber</w:t>
      </w:r>
      <w:proofErr w:type="spellEnd"/>
      <w:r w:rsidRPr="07ABD043" w:rsidR="00782856">
        <w:rPr>
          <w:rFonts w:ascii="Times New Roman" w:hAnsi="Times New Roman" w:cs="Times New Roman"/>
          <w:i w:val="1"/>
          <w:iCs w:val="1"/>
          <w:sz w:val="24"/>
          <w:szCs w:val="24"/>
        </w:rPr>
        <w:t xml:space="preserve"> </w:t>
      </w:r>
      <w:proofErr w:type="spellStart"/>
      <w:r w:rsidRPr="07ABD043" w:rsidR="00782856">
        <w:rPr>
          <w:rFonts w:ascii="Times New Roman" w:hAnsi="Times New Roman" w:cs="Times New Roman"/>
          <w:i w:val="1"/>
          <w:iCs w:val="1"/>
          <w:sz w:val="24"/>
          <w:szCs w:val="24"/>
        </w:rPr>
        <w:t>scombrus</w:t>
      </w:r>
      <w:proofErr w:type="spellEnd"/>
      <w:r w:rsidRPr="07ABD043" w:rsidR="00782856">
        <w:rPr>
          <w:rFonts w:ascii="Times New Roman" w:hAnsi="Times New Roman" w:cs="Times New Roman"/>
          <w:sz w:val="24"/>
          <w:szCs w:val="24"/>
        </w:rPr>
        <w:t>) or herring (</w:t>
      </w:r>
      <w:r w:rsidRPr="07ABD043" w:rsidR="00782856">
        <w:rPr>
          <w:rFonts w:ascii="Times New Roman" w:hAnsi="Times New Roman" w:cs="Times New Roman"/>
          <w:i w:val="1"/>
          <w:iCs w:val="1"/>
          <w:sz w:val="24"/>
          <w:szCs w:val="24"/>
        </w:rPr>
        <w:t>Clupea</w:t>
      </w:r>
      <w:r w:rsidRPr="07ABD043" w:rsidR="00782856">
        <w:rPr>
          <w:rFonts w:ascii="Times New Roman" w:hAnsi="Times New Roman" w:cs="Times New Roman"/>
          <w:i w:val="1"/>
          <w:iCs w:val="1"/>
          <w:sz w:val="24"/>
          <w:szCs w:val="24"/>
        </w:rPr>
        <w:t xml:space="preserve"> </w:t>
      </w:r>
      <w:proofErr w:type="spellStart"/>
      <w:r w:rsidRPr="07ABD043" w:rsidR="00782856">
        <w:rPr>
          <w:rFonts w:ascii="Times New Roman" w:hAnsi="Times New Roman" w:cs="Times New Roman"/>
          <w:i w:val="1"/>
          <w:iCs w:val="1"/>
          <w:sz w:val="24"/>
          <w:szCs w:val="24"/>
        </w:rPr>
        <w:t>harengus</w:t>
      </w:r>
      <w:proofErr w:type="spellEnd"/>
      <w:r w:rsidRPr="07ABD043" w:rsidR="00782856">
        <w:rPr>
          <w:rFonts w:ascii="Times New Roman" w:hAnsi="Times New Roman" w:cs="Times New Roman"/>
          <w:i w:val="1"/>
          <w:iCs w:val="1"/>
          <w:sz w:val="24"/>
          <w:szCs w:val="24"/>
        </w:rPr>
        <w:t>)</w:t>
      </w:r>
      <w:r w:rsidRPr="07ABD043" w:rsidR="00782856">
        <w:rPr>
          <w:rFonts w:ascii="Times New Roman" w:hAnsi="Times New Roman" w:cs="Times New Roman"/>
          <w:sz w:val="24"/>
          <w:szCs w:val="24"/>
        </w:rPr>
        <w:t xml:space="preserve"> and covered with a nylon mesh to prevent crabs from ingesting the bait.  Traps </w:t>
      </w:r>
      <w:r w:rsidRPr="07ABD043" w:rsidR="00003614">
        <w:rPr>
          <w:rFonts w:ascii="Times New Roman" w:hAnsi="Times New Roman" w:cs="Times New Roman"/>
          <w:sz w:val="24"/>
          <w:szCs w:val="24"/>
        </w:rPr>
        <w:t>soak times ranged</w:t>
      </w:r>
      <w:r w:rsidRPr="07ABD043" w:rsidR="00782856">
        <w:rPr>
          <w:rFonts w:ascii="Times New Roman" w:hAnsi="Times New Roman" w:cs="Times New Roman"/>
          <w:sz w:val="24"/>
          <w:szCs w:val="24"/>
        </w:rPr>
        <w:t xml:space="preserve"> </w:t>
      </w:r>
      <w:r w:rsidRPr="07ABD043" w:rsidR="00003614">
        <w:rPr>
          <w:rFonts w:ascii="Times New Roman" w:hAnsi="Times New Roman" w:cs="Times New Roman"/>
          <w:sz w:val="24"/>
          <w:szCs w:val="24"/>
        </w:rPr>
        <w:t>from</w:t>
      </w:r>
      <w:r w:rsidRPr="07ABD043" w:rsidR="00003614">
        <w:rPr>
          <w:rFonts w:ascii="Times New Roman" w:hAnsi="Times New Roman" w:cs="Times New Roman"/>
          <w:sz w:val="24"/>
          <w:szCs w:val="24"/>
        </w:rPr>
        <w:t xml:space="preserve"> </w:t>
      </w:r>
      <w:r w:rsidRPr="07ABD043" w:rsidR="00782856">
        <w:rPr>
          <w:rFonts w:ascii="Times New Roman" w:hAnsi="Times New Roman" w:cs="Times New Roman"/>
          <w:sz w:val="24"/>
          <w:szCs w:val="24"/>
        </w:rPr>
        <w:t xml:space="preserve">6 to 36 hours.  </w:t>
      </w:r>
    </w:p>
    <w:p w:rsidR="00782856" w:rsidP="5AE6D646" w:rsidRDefault="00782856" w14:paraId="5761C41F" w14:textId="2B6B9D14">
      <w:pPr>
        <w:pStyle w:val="ListParagraph"/>
        <w:numPr>
          <w:ilvl w:val="0"/>
          <w:numId w:val="2"/>
        </w:numPr>
        <w:spacing w:line="480" w:lineRule="auto"/>
        <w:ind/>
        <w:rPr>
          <w:ins w:author="Surette, Tobie" w:date="2020-03-23T12:16:03.195Z"/>
          <w:sz w:val="24"/>
          <w:szCs w:val="24"/>
        </w:rPr>
        <w:pPrChange w:author="Surette, Tobie" w:date="2020-03-23T10:04:25.184Z">
          <w:pPr>
            <w:pStyle w:val="Normal"/>
            <w:spacing w:line="480" w:lineRule="auto"/>
            <w:ind w:firstLine="720"/>
          </w:pPr>
        </w:pPrChange>
      </w:pPr>
      <w:ins w:author="Surette, Tobie" w:date="2020-03-23T10:05:43.459Z" w:id="239804015">
        <w:r w:rsidRPr="5AE6D646" w:rsidR="6061CE11">
          <w:rPr>
            <w:rFonts w:ascii="Times New Roman" w:hAnsi="Times New Roman" w:cs="Times New Roman"/>
            <w:sz w:val="24"/>
            <w:szCs w:val="24"/>
          </w:rPr>
          <w:t xml:space="preserve">Briefly describe the spatial layout of </w:t>
        </w:r>
      </w:ins>
      <w:ins w:author="Surette, Tobie" w:date="2020-03-23T12:15:59.901Z" w:id="380362289">
        <w:r w:rsidRPr="5AE6D646" w:rsidR="79E47870">
          <w:rPr>
            <w:rFonts w:ascii="Times New Roman" w:hAnsi="Times New Roman" w:cs="Times New Roman"/>
            <w:sz w:val="24"/>
            <w:szCs w:val="24"/>
          </w:rPr>
          <w:t>the different types of traps in each loca</w:t>
        </w:r>
      </w:ins>
      <w:ins w:author="Surette, Tobie" w:date="2020-03-23T12:16:01.203Z" w:id="510130609">
        <w:r w:rsidRPr="5AE6D646" w:rsidR="79E47870">
          <w:rPr>
            <w:rFonts w:ascii="Times New Roman" w:hAnsi="Times New Roman" w:cs="Times New Roman"/>
            <w:sz w:val="24"/>
            <w:szCs w:val="24"/>
          </w:rPr>
          <w:t>tion.</w:t>
        </w:r>
      </w:ins>
    </w:p>
    <w:p w:rsidR="79E47870" w:rsidP="5AE6D646" w:rsidRDefault="79E47870" w14:paraId="0FBCF130" w14:textId="65F333EC">
      <w:pPr>
        <w:pStyle w:val="ListParagraph"/>
        <w:numPr>
          <w:ilvl w:val="0"/>
          <w:numId w:val="2"/>
        </w:numPr>
        <w:spacing w:line="480" w:lineRule="auto"/>
        <w:rPr>
          <w:ins w:author="Surette, Tobie" w:date="2020-03-23T10:04:14.545Z"/>
          <w:sz w:val="24"/>
          <w:szCs w:val="24"/>
        </w:rPr>
        <w:pPrChange w:author="Surette, Tobie" w:date="2020-03-23T12:16:03.212Z">
          <w:pPr/>
        </w:pPrChange>
      </w:pPr>
      <w:ins w:author="Surette, Tobie" w:date="2020-03-23T12:16:39.74Z" w:id="112228516">
        <w:r w:rsidRPr="5AE6D646" w:rsidR="79E47870">
          <w:rPr>
            <w:rFonts w:ascii="Times New Roman" w:hAnsi="Times New Roman" w:cs="Times New Roman"/>
            <w:sz w:val="24"/>
            <w:szCs w:val="24"/>
          </w:rPr>
          <w:t>Also, I think the type of size-based sub-sampling which was performed is not described.</w:t>
        </w:r>
      </w:ins>
    </w:p>
    <w:p w:rsidR="00782856" w:rsidP="00782856" w:rsidRDefault="00782856" w14:paraId="224D32AA" w14:textId="59C8104F">
      <w:pPr>
        <w:spacing w:line="480" w:lineRule="auto"/>
        <w:ind w:firstLine="720"/>
        <w:rPr>
          <w:rFonts w:ascii="Times New Roman" w:hAnsi="Times New Roman" w:cs="Times New Roman"/>
          <w:sz w:val="24"/>
          <w:szCs w:val="24"/>
        </w:rPr>
      </w:pPr>
      <w:r w:rsidRPr="07ABD043" w:rsidR="005139F0">
        <w:rPr>
          <w:rFonts w:ascii="Times New Roman" w:hAnsi="Times New Roman" w:cs="Times New Roman"/>
          <w:sz w:val="24"/>
          <w:szCs w:val="24"/>
        </w:rPr>
        <w:t xml:space="preserve">At two of these </w:t>
      </w:r>
      <w:r w:rsidRPr="07ABD043" w:rsidR="005139F0">
        <w:rPr>
          <w:rFonts w:ascii="Times New Roman" w:hAnsi="Times New Roman" w:cs="Times New Roman"/>
          <w:sz w:val="24"/>
          <w:szCs w:val="24"/>
        </w:rPr>
        <w:t xml:space="preserve">trap </w:t>
      </w:r>
      <w:r w:rsidRPr="07ABD043" w:rsidR="005139F0">
        <w:rPr>
          <w:rFonts w:ascii="Times New Roman" w:hAnsi="Times New Roman" w:cs="Times New Roman"/>
          <w:sz w:val="24"/>
          <w:szCs w:val="24"/>
        </w:rPr>
        <w:t xml:space="preserve">stations, </w:t>
      </w:r>
      <w:r w:rsidRPr="07ABD043" w:rsidR="005139F0">
        <w:rPr>
          <w:rFonts w:ascii="Times New Roman" w:hAnsi="Times New Roman" w:cs="Times New Roman"/>
          <w:sz w:val="24"/>
          <w:szCs w:val="24"/>
        </w:rPr>
        <w:t xml:space="preserve">a </w:t>
      </w:r>
      <w:r w:rsidRPr="07ABD043" w:rsidR="00782856">
        <w:rPr>
          <w:rFonts w:ascii="Times New Roman" w:hAnsi="Times New Roman" w:cs="Times New Roman"/>
          <w:sz w:val="24"/>
          <w:szCs w:val="24"/>
        </w:rPr>
        <w:t xml:space="preserve">sub-sample of </w:t>
      </w:r>
      <w:r w:rsidRPr="07ABD043" w:rsidR="005139F0">
        <w:rPr>
          <w:rFonts w:ascii="Times New Roman" w:hAnsi="Times New Roman" w:cs="Times New Roman"/>
          <w:sz w:val="24"/>
          <w:szCs w:val="24"/>
        </w:rPr>
        <w:t xml:space="preserve">crab </w:t>
      </w:r>
      <w:r w:rsidRPr="07ABD043" w:rsidR="005139F0">
        <w:rPr>
          <w:rFonts w:ascii="Times New Roman" w:hAnsi="Times New Roman" w:cs="Times New Roman"/>
          <w:sz w:val="24"/>
          <w:szCs w:val="24"/>
        </w:rPr>
        <w:t>were</w:t>
      </w:r>
      <w:r w:rsidRPr="07ABD043" w:rsidR="00782856">
        <w:rPr>
          <w:rFonts w:ascii="Times New Roman" w:hAnsi="Times New Roman" w:cs="Times New Roman"/>
          <w:sz w:val="24"/>
          <w:szCs w:val="24"/>
        </w:rPr>
        <w:t xml:space="preserve"> </w:t>
      </w:r>
      <w:r w:rsidRPr="07ABD043" w:rsidR="005139F0">
        <w:rPr>
          <w:rFonts w:ascii="Times New Roman" w:hAnsi="Times New Roman" w:cs="Times New Roman"/>
          <w:sz w:val="24"/>
          <w:szCs w:val="24"/>
        </w:rPr>
        <w:t>caged</w:t>
      </w:r>
      <w:r w:rsidRPr="07ABD043" w:rsidR="005139F0">
        <w:rPr>
          <w:rFonts w:ascii="Times New Roman" w:hAnsi="Times New Roman" w:cs="Times New Roman"/>
          <w:sz w:val="24"/>
          <w:szCs w:val="24"/>
        </w:rPr>
        <w:t xml:space="preserve"> </w:t>
      </w:r>
      <w:r w:rsidRPr="07ABD043" w:rsidR="00782856">
        <w:rPr>
          <w:rFonts w:ascii="Times New Roman" w:hAnsi="Times New Roman" w:cs="Times New Roman"/>
          <w:sz w:val="24"/>
          <w:szCs w:val="24"/>
        </w:rPr>
        <w:t>for a period 2 weeks, 6 months, and 12 months</w:t>
      </w:r>
      <w:r w:rsidRPr="07ABD043" w:rsidR="005139F0">
        <w:rPr>
          <w:rFonts w:ascii="Times New Roman" w:hAnsi="Times New Roman" w:cs="Times New Roman"/>
          <w:sz w:val="24"/>
          <w:szCs w:val="24"/>
        </w:rPr>
        <w:t xml:space="preserve">, using </w:t>
      </w:r>
      <w:r w:rsidRPr="07ABD043" w:rsidR="00E33B44">
        <w:rPr>
          <w:rFonts w:ascii="Times New Roman" w:hAnsi="Times New Roman" w:cs="Times New Roman"/>
          <w:sz w:val="24"/>
          <w:szCs w:val="24"/>
        </w:rPr>
        <w:t xml:space="preserve">wire mesh cages (121 cm x 91 cm x 31 cm, 3.80 cm </w:t>
      </w:r>
      <w:r w:rsidRPr="07ABD043" w:rsidR="00782856">
        <w:rPr>
          <w:rFonts w:ascii="Times New Roman" w:hAnsi="Times New Roman" w:cs="Times New Roman"/>
          <w:sz w:val="24"/>
          <w:szCs w:val="24"/>
        </w:rPr>
        <w:t>mesh) with a re</w:t>
      </w:r>
      <w:r w:rsidRPr="07ABD043" w:rsidR="00E33B44">
        <w:rPr>
          <w:rFonts w:ascii="Times New Roman" w:hAnsi="Times New Roman" w:cs="Times New Roman"/>
          <w:sz w:val="24"/>
          <w:szCs w:val="24"/>
        </w:rPr>
        <w:t>ctangular top opening (107 cm x 70 cm</w:t>
      </w:r>
      <w:r w:rsidRPr="07ABD043" w:rsidR="00782856">
        <w:rPr>
          <w:rFonts w:ascii="Times New Roman" w:hAnsi="Times New Roman" w:cs="Times New Roman"/>
          <w:sz w:val="24"/>
          <w:szCs w:val="24"/>
        </w:rPr>
        <w:t>) and weight</w:t>
      </w:r>
      <w:r w:rsidRPr="07ABD043" w:rsidR="00E33B44">
        <w:rPr>
          <w:rFonts w:ascii="Times New Roman" w:hAnsi="Times New Roman" w:cs="Times New Roman"/>
          <w:sz w:val="24"/>
          <w:szCs w:val="24"/>
        </w:rPr>
        <w:t>ed with three cement bars of 121 cm</w:t>
      </w:r>
      <w:r w:rsidRPr="07ABD043" w:rsidR="00782856">
        <w:rPr>
          <w:rFonts w:ascii="Times New Roman" w:hAnsi="Times New Roman" w:cs="Times New Roman"/>
          <w:sz w:val="24"/>
          <w:szCs w:val="24"/>
        </w:rPr>
        <w:t xml:space="preserve"> x</w:t>
      </w:r>
      <w:r w:rsidRPr="07ABD043" w:rsidR="00E33B44">
        <w:rPr>
          <w:rFonts w:ascii="Times New Roman" w:hAnsi="Times New Roman" w:cs="Times New Roman"/>
          <w:sz w:val="24"/>
          <w:szCs w:val="24"/>
        </w:rPr>
        <w:t xml:space="preserve"> 6 cm</w:t>
      </w:r>
      <w:r w:rsidRPr="07ABD043" w:rsidR="00782856">
        <w:rPr>
          <w:rFonts w:ascii="Times New Roman" w:hAnsi="Times New Roman" w:cs="Times New Roman"/>
          <w:sz w:val="24"/>
          <w:szCs w:val="24"/>
        </w:rPr>
        <w:t xml:space="preserve"> each (total of 9kg</w:t>
      </w:r>
      <w:r w:rsidRPr="07ABD043" w:rsidR="00782856">
        <w:rPr>
          <w:rFonts w:ascii="Times New Roman" w:hAnsi="Times New Roman" w:cs="Times New Roman"/>
          <w:sz w:val="24"/>
          <w:szCs w:val="24"/>
        </w:rPr>
        <w:t xml:space="preserve">). </w:t>
      </w:r>
      <w:r w:rsidRPr="07ABD043" w:rsidR="005139F0">
        <w:rPr>
          <w:rFonts w:ascii="Times New Roman" w:hAnsi="Times New Roman" w:cs="Times New Roman"/>
          <w:sz w:val="24"/>
          <w:szCs w:val="24"/>
        </w:rPr>
        <w:t xml:space="preserve">At each of the two cage stations, </w:t>
      </w:r>
      <w:r w:rsidRPr="07ABD043" w:rsidR="00DC29BE">
        <w:rPr>
          <w:rFonts w:ascii="Times New Roman" w:hAnsi="Times New Roman" w:cs="Times New Roman"/>
          <w:sz w:val="24"/>
          <w:szCs w:val="24"/>
        </w:rPr>
        <w:t>6</w:t>
      </w:r>
      <w:r w:rsidRPr="07ABD043" w:rsidR="005139F0">
        <w:rPr>
          <w:rFonts w:ascii="Times New Roman" w:hAnsi="Times New Roman" w:cs="Times New Roman"/>
          <w:sz w:val="24"/>
          <w:szCs w:val="24"/>
        </w:rPr>
        <w:t xml:space="preserve"> </w:t>
      </w:r>
      <w:r w:rsidRPr="07ABD043" w:rsidR="00782856">
        <w:rPr>
          <w:rFonts w:ascii="Times New Roman" w:hAnsi="Times New Roman" w:cs="Times New Roman"/>
          <w:sz w:val="24"/>
          <w:szCs w:val="24"/>
        </w:rPr>
        <w:t>line</w:t>
      </w:r>
      <w:r w:rsidRPr="07ABD043" w:rsidR="00DC29BE">
        <w:rPr>
          <w:rFonts w:ascii="Times New Roman" w:hAnsi="Times New Roman" w:cs="Times New Roman"/>
          <w:sz w:val="24"/>
          <w:szCs w:val="24"/>
        </w:rPr>
        <w:t>s</w:t>
      </w:r>
      <w:r w:rsidRPr="07ABD043" w:rsidR="00782856">
        <w:rPr>
          <w:rFonts w:ascii="Times New Roman" w:hAnsi="Times New Roman" w:cs="Times New Roman"/>
          <w:sz w:val="24"/>
          <w:szCs w:val="24"/>
        </w:rPr>
        <w:t xml:space="preserve"> </w:t>
      </w:r>
      <w:r w:rsidRPr="07ABD043" w:rsidR="005139F0">
        <w:rPr>
          <w:rFonts w:ascii="Times New Roman" w:hAnsi="Times New Roman" w:cs="Times New Roman"/>
          <w:sz w:val="24"/>
          <w:szCs w:val="24"/>
        </w:rPr>
        <w:t>consist</w:t>
      </w:r>
      <w:r w:rsidRPr="07ABD043" w:rsidR="005139F0">
        <w:rPr>
          <w:rFonts w:ascii="Times New Roman" w:hAnsi="Times New Roman" w:cs="Times New Roman"/>
          <w:sz w:val="24"/>
          <w:szCs w:val="24"/>
        </w:rPr>
        <w:t>ing</w:t>
      </w:r>
      <w:r w:rsidRPr="07ABD043" w:rsidR="005139F0">
        <w:rPr>
          <w:rFonts w:ascii="Times New Roman" w:hAnsi="Times New Roman" w:cs="Times New Roman"/>
          <w:sz w:val="24"/>
          <w:szCs w:val="24"/>
        </w:rPr>
        <w:t xml:space="preserve"> </w:t>
      </w:r>
      <w:r w:rsidRPr="07ABD043" w:rsidR="00782856">
        <w:rPr>
          <w:rFonts w:ascii="Times New Roman" w:hAnsi="Times New Roman" w:cs="Times New Roman"/>
          <w:sz w:val="24"/>
          <w:szCs w:val="24"/>
        </w:rPr>
        <w:t>of 15 cages</w:t>
      </w:r>
      <w:r w:rsidRPr="07ABD043" w:rsidR="005139F0">
        <w:rPr>
          <w:rFonts w:ascii="Times New Roman" w:hAnsi="Times New Roman" w:cs="Times New Roman"/>
          <w:sz w:val="24"/>
          <w:szCs w:val="24"/>
        </w:rPr>
        <w:t xml:space="preserve"> w</w:t>
      </w:r>
      <w:r w:rsidRPr="07ABD043" w:rsidR="00DC29BE">
        <w:rPr>
          <w:rFonts w:ascii="Times New Roman" w:hAnsi="Times New Roman" w:cs="Times New Roman"/>
          <w:sz w:val="24"/>
          <w:szCs w:val="24"/>
        </w:rPr>
        <w:t>ere</w:t>
      </w:r>
      <w:r w:rsidRPr="07ABD043" w:rsidR="005139F0">
        <w:rPr>
          <w:rFonts w:ascii="Times New Roman" w:hAnsi="Times New Roman" w:cs="Times New Roman"/>
          <w:sz w:val="24"/>
          <w:szCs w:val="24"/>
        </w:rPr>
        <w:t xml:space="preserve"> set</w:t>
      </w:r>
      <w:r w:rsidRPr="07ABD043" w:rsidR="00DC29BE">
        <w:rPr>
          <w:rFonts w:ascii="Times New Roman" w:hAnsi="Times New Roman" w:cs="Times New Roman"/>
          <w:sz w:val="24"/>
          <w:szCs w:val="24"/>
        </w:rPr>
        <w:t>. The</w:t>
      </w:r>
      <w:r w:rsidRPr="07ABD043" w:rsidR="00DC29BE">
        <w:rPr>
          <w:rFonts w:ascii="Times New Roman" w:hAnsi="Times New Roman" w:cs="Times New Roman"/>
          <w:sz w:val="24"/>
          <w:szCs w:val="24"/>
        </w:rPr>
        <w:t xml:space="preserve"> </w:t>
      </w:r>
      <w:r w:rsidRPr="07ABD043" w:rsidR="00782856">
        <w:rPr>
          <w:rFonts w:ascii="Times New Roman" w:hAnsi="Times New Roman" w:cs="Times New Roman"/>
          <w:sz w:val="24"/>
          <w:szCs w:val="24"/>
        </w:rPr>
        <w:t>first 10 cages contain</w:t>
      </w:r>
      <w:r w:rsidRPr="07ABD043" w:rsidR="00DC29BE">
        <w:rPr>
          <w:rFonts w:ascii="Times New Roman" w:hAnsi="Times New Roman" w:cs="Times New Roman"/>
          <w:sz w:val="24"/>
          <w:szCs w:val="24"/>
        </w:rPr>
        <w:t>ed</w:t>
      </w:r>
      <w:r w:rsidRPr="07ABD043" w:rsidR="00782856">
        <w:rPr>
          <w:rFonts w:ascii="Times New Roman" w:hAnsi="Times New Roman" w:cs="Times New Roman"/>
          <w:sz w:val="24"/>
          <w:szCs w:val="24"/>
        </w:rPr>
        <w:t xml:space="preserve"> one mature male snow crab </w:t>
      </w:r>
      <w:r w:rsidRPr="07ABD043" w:rsidR="005139F0">
        <w:rPr>
          <w:rFonts w:ascii="Times New Roman" w:hAnsi="Times New Roman" w:cs="Times New Roman"/>
          <w:sz w:val="24"/>
          <w:szCs w:val="24"/>
        </w:rPr>
        <w:t>each while</w:t>
      </w:r>
      <w:r w:rsidRPr="07ABD043" w:rsidR="00782856">
        <w:rPr>
          <w:rFonts w:ascii="Times New Roman" w:hAnsi="Times New Roman" w:cs="Times New Roman"/>
          <w:sz w:val="24"/>
          <w:szCs w:val="24"/>
        </w:rPr>
        <w:t xml:space="preserve"> the remaining 5 cages each contained either 4 mature females or 4 small claw males (</w:t>
      </w:r>
      <w:r w:rsidRPr="07ABD043" w:rsidR="00B361E4">
        <w:rPr>
          <w:rFonts w:ascii="Times New Roman" w:hAnsi="Times New Roman" w:cs="Times New Roman"/>
          <w:sz w:val="24"/>
          <w:szCs w:val="24"/>
        </w:rPr>
        <w:t>Figure 2).</w:t>
      </w:r>
      <w:r w:rsidRPr="07ABD043" w:rsidR="00782856">
        <w:rPr>
          <w:rFonts w:ascii="Times New Roman" w:hAnsi="Times New Roman" w:cs="Times New Roman"/>
          <w:sz w:val="24"/>
          <w:szCs w:val="24"/>
        </w:rPr>
        <w:t xml:space="preserve">  Each cage opening was securely close</w:t>
      </w:r>
      <w:r w:rsidRPr="07ABD043" w:rsidR="00E33B44">
        <w:rPr>
          <w:rFonts w:ascii="Times New Roman" w:hAnsi="Times New Roman" w:cs="Times New Roman"/>
          <w:sz w:val="24"/>
          <w:szCs w:val="24"/>
        </w:rPr>
        <w:t>d with black UV t</w:t>
      </w:r>
      <w:r w:rsidRPr="07ABD043" w:rsidR="005139F0">
        <w:rPr>
          <w:rFonts w:ascii="Times New Roman" w:hAnsi="Times New Roman" w:cs="Times New Roman"/>
          <w:sz w:val="24"/>
          <w:szCs w:val="24"/>
        </w:rPr>
        <w:t>a</w:t>
      </w:r>
      <w:r w:rsidRPr="07ABD043" w:rsidR="00E33B44">
        <w:rPr>
          <w:rFonts w:ascii="Times New Roman" w:hAnsi="Times New Roman" w:cs="Times New Roman"/>
          <w:sz w:val="24"/>
          <w:szCs w:val="24"/>
        </w:rPr>
        <w:t>mper-</w:t>
      </w:r>
      <w:r w:rsidRPr="07ABD043" w:rsidR="00E33B44">
        <w:rPr>
          <w:rFonts w:ascii="Times New Roman" w:hAnsi="Times New Roman" w:cs="Times New Roman"/>
          <w:sz w:val="24"/>
          <w:szCs w:val="24"/>
        </w:rPr>
        <w:t>proof 20 cm</w:t>
      </w:r>
      <w:r w:rsidRPr="07ABD043" w:rsidR="00782856">
        <w:rPr>
          <w:rFonts w:ascii="Times New Roman" w:hAnsi="Times New Roman" w:cs="Times New Roman"/>
          <w:sz w:val="24"/>
          <w:szCs w:val="24"/>
        </w:rPr>
        <w:t xml:space="preserve"> tie wraps. </w:t>
      </w:r>
      <w:r w:rsidRPr="07ABD043" w:rsidR="00DC29BE">
        <w:rPr>
          <w:rFonts w:ascii="Times New Roman" w:hAnsi="Times New Roman" w:cs="Times New Roman"/>
          <w:sz w:val="24"/>
          <w:szCs w:val="24"/>
        </w:rPr>
        <w:t xml:space="preserve">At each cage station, </w:t>
      </w:r>
      <w:r w:rsidRPr="07ABD043" w:rsidR="00DC29BE">
        <w:rPr>
          <w:rFonts w:ascii="Times New Roman" w:hAnsi="Times New Roman" w:cs="Times New Roman"/>
          <w:sz w:val="24"/>
          <w:szCs w:val="24"/>
        </w:rPr>
        <w:t>t</w:t>
      </w:r>
      <w:r w:rsidRPr="07ABD043" w:rsidR="00782856">
        <w:rPr>
          <w:rFonts w:ascii="Times New Roman" w:hAnsi="Times New Roman" w:cs="Times New Roman"/>
          <w:sz w:val="24"/>
          <w:szCs w:val="24"/>
        </w:rPr>
        <w:t>wo</w:t>
      </w:r>
      <w:r w:rsidRPr="07ABD043" w:rsidR="00782856">
        <w:rPr>
          <w:rFonts w:ascii="Times New Roman" w:hAnsi="Times New Roman" w:cs="Times New Roman"/>
          <w:sz w:val="24"/>
          <w:szCs w:val="24"/>
        </w:rPr>
        <w:t xml:space="preserve"> lines of cages were lifted after two weeks, 6 months and 12 months of cage immersion.</w:t>
      </w:r>
    </w:p>
    <w:p w:rsidRPr="00DC29BE" w:rsidR="00DC29BE" w:rsidP="07ABD043" w:rsidRDefault="00DC29BE" w14:paraId="346154B2" w14:textId="017AC10B">
      <w:pPr>
        <w:pStyle w:val="ListParagraph"/>
        <w:numPr>
          <w:ilvl w:val="0"/>
          <w:numId w:val="1"/>
        </w:numPr>
        <w:spacing w:line="480" w:lineRule="auto"/>
        <w:rPr>
          <w:rFonts w:ascii="Times New Roman" w:hAnsi="Times New Roman" w:cs="Times New Roman"/>
          <w:color w:val="FF0000"/>
          <w:sz w:val="24"/>
          <w:szCs w:val="24"/>
          <w:rPrChange w:author="Crustacean Crusty" w:date="2020-03-18T08:26:00Z" w:id="84">
            <w:rPr/>
          </w:rPrChange>
        </w:rPr>
        <w:pPrChange w:author="Crustacean Crusty" w:date="2020-03-18T08:26:00Z" w:id="85">
          <w:pPr>
            <w:spacing w:line="480" w:lineRule="auto"/>
            <w:ind w:firstLine="720"/>
          </w:pPr>
        </w:pPrChange>
      </w:pPr>
      <w:r w:rsidRPr="07ABD043" w:rsidR="00DC29BE">
        <w:rPr>
          <w:rFonts w:ascii="Times New Roman" w:hAnsi="Times New Roman" w:cs="Times New Roman"/>
          <w:b w:val="1"/>
          <w:bCs w:val="1"/>
          <w:color w:val="FF0000"/>
          <w:sz w:val="24"/>
          <w:szCs w:val="24"/>
          <w:rPrChange w:author="Surette, Tobie" w:date="2020-03-23T10:02:26.734Z" w:id="653910680">
            <w:rPr>
              <w:rFonts w:ascii="Times New Roman" w:hAnsi="Times New Roman" w:cs="Times New Roman"/>
              <w:sz w:val="24"/>
              <w:szCs w:val="24"/>
            </w:rPr>
          </w:rPrChange>
        </w:rPr>
        <w:t>How far apart were the cages, approximately?</w:t>
      </w:r>
      <w:r w:rsidRPr="07ABD043" w:rsidR="00DC29BE">
        <w:rPr>
          <w:rFonts w:ascii="Times New Roman" w:hAnsi="Times New Roman" w:cs="Times New Roman"/>
          <w:b w:val="1"/>
          <w:bCs w:val="1"/>
          <w:color w:val="FF0000"/>
          <w:sz w:val="24"/>
          <w:szCs w:val="24"/>
          <w:rPrChange w:author="Surette, Tobie" w:date="2020-03-23T10:02:25.47Z" w:id="1230980532">
            <w:rPr>
              <w:rFonts w:ascii="Times New Roman" w:hAnsi="Times New Roman" w:cs="Times New Roman"/>
              <w:sz w:val="24"/>
              <w:szCs w:val="24"/>
            </w:rPr>
          </w:rPrChange>
        </w:rPr>
        <w:t xml:space="preserve"> How far apart were the lines?</w:t>
      </w:r>
    </w:p>
    <w:p w:rsidRPr="00782856" w:rsidR="0078565C" w:rsidP="1F73BEF6" w:rsidRDefault="0078565C" w14:paraId="2B98A0B4" w14:textId="7730565E">
      <w:pPr>
        <w:spacing w:line="480" w:lineRule="auto"/>
        <w:ind/>
        <w:rPr>
          <w:rFonts w:ascii="Times New Roman" w:hAnsi="Times New Roman" w:cs="Times New Roman"/>
          <w:sz w:val="24"/>
          <w:szCs w:val="24"/>
        </w:rPr>
      </w:pPr>
      <w:r w:rsidRPr="58326C29" w:rsidR="00824154">
        <w:rPr>
          <w:rFonts w:ascii="Times New Roman" w:hAnsi="Times New Roman" w:cs="Times New Roman"/>
          <w:sz w:val="24"/>
          <w:szCs w:val="24"/>
        </w:rPr>
        <w:t xml:space="preserve">On board the vessel, </w:t>
      </w:r>
      <w:r w:rsidRPr="58326C29" w:rsidR="00824154">
        <w:rPr>
          <w:rFonts w:ascii="Times New Roman" w:hAnsi="Times New Roman" w:cs="Times New Roman"/>
          <w:sz w:val="24"/>
          <w:szCs w:val="24"/>
        </w:rPr>
        <w:t>a</w:t>
      </w:r>
      <w:r w:rsidRPr="58326C29" w:rsidR="008D658D">
        <w:rPr>
          <w:rFonts w:ascii="Times New Roman" w:hAnsi="Times New Roman" w:cs="Times New Roman"/>
          <w:sz w:val="24"/>
          <w:szCs w:val="24"/>
        </w:rPr>
        <w:t xml:space="preserve"> </w:t>
      </w:r>
      <w:r w:rsidRPr="58326C29" w:rsidR="008D658D">
        <w:rPr>
          <w:rFonts w:ascii="Times New Roman" w:hAnsi="Times New Roman" w:cs="Times New Roman"/>
          <w:sz w:val="24"/>
          <w:szCs w:val="24"/>
        </w:rPr>
        <w:t xml:space="preserve">modified electronic calliper </w:t>
      </w:r>
      <w:r w:rsidRPr="58326C29" w:rsidR="0078565C">
        <w:rPr>
          <w:rFonts w:ascii="Times New Roman" w:hAnsi="Times New Roman" w:cs="Times New Roman"/>
          <w:sz w:val="24"/>
          <w:szCs w:val="24"/>
        </w:rPr>
        <w:t xml:space="preserve">was used to </w:t>
      </w:r>
      <w:r w:rsidRPr="58326C29" w:rsidR="0078565C">
        <w:rPr>
          <w:rFonts w:ascii="Times New Roman" w:hAnsi="Times New Roman" w:cs="Times New Roman"/>
          <w:sz w:val="24"/>
          <w:szCs w:val="24"/>
        </w:rPr>
        <w:t xml:space="preserve">measure </w:t>
      </w:r>
      <w:r w:rsidRPr="58326C29" w:rsidR="0078565C">
        <w:rPr>
          <w:rFonts w:ascii="Times New Roman" w:hAnsi="Times New Roman" w:cs="Times New Roman"/>
          <w:sz w:val="24"/>
          <w:szCs w:val="24"/>
        </w:rPr>
        <w:t xml:space="preserve">all crab caught </w:t>
      </w:r>
      <w:r w:rsidRPr="58326C29" w:rsidR="0078565C">
        <w:rPr>
          <w:rFonts w:ascii="Times New Roman" w:hAnsi="Times New Roman" w:cs="Times New Roman"/>
          <w:sz w:val="24"/>
          <w:szCs w:val="24"/>
        </w:rPr>
        <w:t xml:space="preserve">for </w:t>
      </w:r>
      <w:r w:rsidRPr="58326C29" w:rsidR="008D658D">
        <w:rPr>
          <w:rFonts w:ascii="Times New Roman" w:hAnsi="Times New Roman" w:cs="Times New Roman"/>
          <w:sz w:val="24"/>
          <w:szCs w:val="24"/>
        </w:rPr>
        <w:t>c</w:t>
      </w:r>
      <w:r w:rsidRPr="58326C29" w:rsidR="00782856">
        <w:rPr>
          <w:rFonts w:ascii="Times New Roman" w:hAnsi="Times New Roman" w:cs="Times New Roman"/>
          <w:sz w:val="24"/>
          <w:szCs w:val="24"/>
        </w:rPr>
        <w:t xml:space="preserve">arapace width (CW) </w:t>
      </w:r>
      <w:r w:rsidRPr="58326C29" w:rsidR="008D658D">
        <w:rPr>
          <w:rFonts w:ascii="Times New Roman" w:hAnsi="Times New Roman" w:cs="Times New Roman"/>
          <w:sz w:val="24"/>
          <w:szCs w:val="24"/>
        </w:rPr>
        <w:t>(both sexes)</w:t>
      </w:r>
      <w:r w:rsidRPr="58326C29" w:rsidR="00824154">
        <w:rPr>
          <w:rFonts w:ascii="Times New Roman" w:hAnsi="Times New Roman" w:cs="Times New Roman"/>
          <w:sz w:val="24"/>
          <w:szCs w:val="24"/>
        </w:rPr>
        <w:t>, abdomen width (females)</w:t>
      </w:r>
      <w:r w:rsidRPr="58326C29" w:rsidR="008D658D">
        <w:rPr>
          <w:rFonts w:ascii="Times New Roman" w:hAnsi="Times New Roman" w:cs="Times New Roman"/>
          <w:sz w:val="24"/>
          <w:szCs w:val="24"/>
        </w:rPr>
        <w:t xml:space="preserve"> </w:t>
      </w:r>
      <w:r w:rsidRPr="58326C29" w:rsidR="008D658D">
        <w:rPr>
          <w:rFonts w:ascii="Times New Roman" w:hAnsi="Times New Roman" w:cs="Times New Roman"/>
          <w:sz w:val="24"/>
          <w:szCs w:val="24"/>
        </w:rPr>
        <w:t xml:space="preserve">and the height of the right </w:t>
      </w:r>
      <w:r w:rsidRPr="58326C29" w:rsidR="008D658D">
        <w:rPr>
          <w:rFonts w:ascii="Times New Roman" w:hAnsi="Times New Roman" w:cs="Times New Roman"/>
          <w:sz w:val="24"/>
          <w:szCs w:val="24"/>
        </w:rPr>
        <w:t>cheliped</w:t>
      </w:r>
      <w:r w:rsidRPr="58326C29" w:rsidR="008D658D">
        <w:rPr>
          <w:rFonts w:ascii="Times New Roman" w:hAnsi="Times New Roman" w:cs="Times New Roman"/>
          <w:sz w:val="24"/>
          <w:szCs w:val="24"/>
        </w:rPr>
        <w:t xml:space="preserve"> </w:t>
      </w:r>
      <w:r w:rsidRPr="58326C29" w:rsidR="008D658D">
        <w:rPr>
          <w:rFonts w:ascii="Times New Roman" w:hAnsi="Times New Roman" w:cs="Times New Roman"/>
          <w:sz w:val="24"/>
          <w:szCs w:val="24"/>
        </w:rPr>
        <w:t xml:space="preserve">(males) </w:t>
      </w:r>
      <w:r w:rsidRPr="58326C29" w:rsidR="00782856">
        <w:rPr>
          <w:rFonts w:ascii="Times New Roman" w:hAnsi="Times New Roman" w:cs="Times New Roman"/>
          <w:sz w:val="24"/>
          <w:szCs w:val="24"/>
        </w:rPr>
        <w:t xml:space="preserve">to the nearest </w:t>
      </w:r>
      <w:commentRangeStart w:id="111"/>
      <w:r w:rsidRPr="58326C29" w:rsidR="00782856">
        <w:rPr>
          <w:rFonts w:ascii="Times New Roman" w:hAnsi="Times New Roman" w:cs="Times New Roman"/>
          <w:sz w:val="24"/>
          <w:szCs w:val="24"/>
        </w:rPr>
        <w:t>0.</w:t>
      </w:r>
      <w:r w:rsidRPr="58326C29" w:rsidR="00782856">
        <w:rPr>
          <w:rFonts w:ascii="Times New Roman" w:hAnsi="Times New Roman" w:cs="Times New Roman"/>
          <w:sz w:val="24"/>
          <w:szCs w:val="24"/>
        </w:rPr>
        <w:t>1mm</w:t>
      </w:r>
      <w:commentRangeEnd w:id="111"/>
      <w:r>
        <w:rPr>
          <w:rStyle w:val="CommentReference"/>
        </w:rPr>
        <w:commentReference w:id="111"/>
      </w:r>
      <w:r w:rsidRPr="58326C29" w:rsidR="00782856">
        <w:rPr>
          <w:rFonts w:ascii="Times New Roman" w:hAnsi="Times New Roman" w:cs="Times New Roman"/>
          <w:sz w:val="24"/>
          <w:szCs w:val="24"/>
        </w:rPr>
        <w:t xml:space="preserve">. </w:t>
      </w:r>
      <w:r w:rsidRPr="58326C29" w:rsidR="0078565C">
        <w:rPr>
          <w:rFonts w:ascii="Times New Roman" w:hAnsi="Times New Roman" w:cs="Times New Roman"/>
          <w:sz w:val="24"/>
          <w:szCs w:val="24"/>
        </w:rPr>
        <w:t xml:space="preserve">Sexual maturity was determined </w:t>
      </w:r>
      <w:r w:rsidRPr="58326C29" w:rsidR="0078565C">
        <w:rPr>
          <w:rFonts w:ascii="Times New Roman" w:hAnsi="Times New Roman" w:cs="Times New Roman"/>
          <w:sz w:val="24"/>
          <w:szCs w:val="24"/>
        </w:rPr>
        <w:t>morphometrically</w:t>
      </w:r>
      <w:r w:rsidRPr="58326C29" w:rsidR="0078565C">
        <w:rPr>
          <w:rFonts w:ascii="Times New Roman" w:hAnsi="Times New Roman" w:cs="Times New Roman"/>
          <w:sz w:val="24"/>
          <w:szCs w:val="24"/>
        </w:rPr>
        <w:t xml:space="preserve"> using differences in relative growth in the abdomens (females) and chelae (males). Subsamples were retained for dissection, </w:t>
      </w:r>
      <w:r w:rsidRPr="58326C29" w:rsidR="0078565C">
        <w:rPr>
          <w:rFonts w:ascii="Times New Roman" w:hAnsi="Times New Roman" w:cs="Times New Roman"/>
          <w:sz w:val="24"/>
          <w:szCs w:val="24"/>
        </w:rPr>
        <w:t xml:space="preserve">with </w:t>
      </w:r>
      <w:r w:rsidRPr="58326C29" w:rsidR="0078565C">
        <w:rPr>
          <w:rFonts w:ascii="Times New Roman" w:hAnsi="Times New Roman" w:cs="Times New Roman"/>
          <w:sz w:val="24"/>
          <w:szCs w:val="24"/>
        </w:rPr>
        <w:t xml:space="preserve">crab </w:t>
      </w:r>
      <w:r w:rsidRPr="58326C29" w:rsidR="0078565C">
        <w:rPr>
          <w:rFonts w:ascii="Times New Roman" w:hAnsi="Times New Roman" w:cs="Times New Roman"/>
          <w:sz w:val="24"/>
          <w:szCs w:val="24"/>
        </w:rPr>
        <w:t>grouped</w:t>
      </w:r>
      <w:r w:rsidRPr="58326C29" w:rsidR="0078565C">
        <w:rPr>
          <w:rFonts w:ascii="Times New Roman" w:hAnsi="Times New Roman" w:cs="Times New Roman"/>
          <w:sz w:val="24"/>
          <w:szCs w:val="24"/>
        </w:rPr>
        <w:t xml:space="preserve"> by sex and maturity</w:t>
      </w:r>
      <w:r w:rsidRPr="58326C29" w:rsidR="0078565C">
        <w:rPr>
          <w:rFonts w:ascii="Times New Roman" w:hAnsi="Times New Roman" w:cs="Times New Roman"/>
          <w:sz w:val="24"/>
          <w:szCs w:val="24"/>
        </w:rPr>
        <w:t>,</w:t>
      </w:r>
      <w:r w:rsidRPr="58326C29" w:rsidR="0078565C">
        <w:rPr>
          <w:rFonts w:ascii="Times New Roman" w:hAnsi="Times New Roman" w:cs="Times New Roman"/>
          <w:sz w:val="24"/>
          <w:szCs w:val="24"/>
        </w:rPr>
        <w:t xml:space="preserve"> </w:t>
      </w:r>
      <w:r w:rsidRPr="58326C29" w:rsidR="0078565C">
        <w:rPr>
          <w:rFonts w:ascii="Times New Roman" w:hAnsi="Times New Roman" w:cs="Times New Roman"/>
          <w:sz w:val="24"/>
          <w:szCs w:val="24"/>
        </w:rPr>
        <w:t>while</w:t>
      </w:r>
      <w:r w:rsidRPr="58326C29" w:rsidR="0078565C">
        <w:rPr>
          <w:rFonts w:ascii="Times New Roman" w:hAnsi="Times New Roman" w:cs="Times New Roman"/>
          <w:sz w:val="24"/>
          <w:szCs w:val="24"/>
        </w:rPr>
        <w:t xml:space="preserve"> immature males were further </w:t>
      </w:r>
      <w:r w:rsidRPr="58326C29" w:rsidR="0078565C">
        <w:rPr>
          <w:rFonts w:ascii="Times New Roman" w:hAnsi="Times New Roman" w:cs="Times New Roman"/>
          <w:sz w:val="24"/>
          <w:szCs w:val="24"/>
        </w:rPr>
        <w:t>subdivided into</w:t>
      </w:r>
      <w:r w:rsidRPr="58326C29" w:rsidR="0078565C">
        <w:rPr>
          <w:rFonts w:ascii="Times New Roman" w:hAnsi="Times New Roman" w:cs="Times New Roman"/>
          <w:sz w:val="24"/>
          <w:szCs w:val="24"/>
        </w:rPr>
        <w:t xml:space="preserve"> large (&gt;= 50mm </w:t>
      </w:r>
      <w:r w:rsidRPr="58326C29" w:rsidR="0078565C">
        <w:rPr>
          <w:rFonts w:ascii="Times New Roman" w:hAnsi="Times New Roman" w:cs="Times New Roman"/>
          <w:sz w:val="24"/>
          <w:szCs w:val="24"/>
        </w:rPr>
        <w:t>CW</w:t>
      </w:r>
      <w:r w:rsidRPr="58326C29" w:rsidR="0078565C">
        <w:rPr>
          <w:rFonts w:ascii="Times New Roman" w:hAnsi="Times New Roman" w:cs="Times New Roman"/>
          <w:sz w:val="24"/>
          <w:szCs w:val="24"/>
        </w:rPr>
        <w:t>)</w:t>
      </w:r>
      <w:r w:rsidRPr="58326C29" w:rsidR="0078565C">
        <w:rPr>
          <w:rFonts w:ascii="Times New Roman" w:hAnsi="Times New Roman" w:cs="Times New Roman"/>
          <w:sz w:val="24"/>
          <w:szCs w:val="24"/>
        </w:rPr>
        <w:t xml:space="preserve"> </w:t>
      </w:r>
      <w:del w:author="Surette, Tobie" w:date="2020-03-19T11:08:27.64Z" w:id="709171569">
        <w:r w:rsidRPr="58326C29" w:rsidDel="0078565C">
          <w:rPr>
            <w:rFonts w:ascii="Times New Roman" w:hAnsi="Times New Roman" w:cs="Times New Roman"/>
            <w:sz w:val="24"/>
            <w:szCs w:val="24"/>
          </w:rPr>
          <w:delText xml:space="preserve"> </w:delText>
        </w:r>
      </w:del>
      <w:r w:rsidRPr="58326C29" w:rsidR="0078565C">
        <w:rPr>
          <w:rFonts w:ascii="Times New Roman" w:hAnsi="Times New Roman" w:cs="Times New Roman"/>
          <w:sz w:val="24"/>
          <w:szCs w:val="24"/>
        </w:rPr>
        <w:t>and</w:t>
      </w:r>
      <w:r w:rsidRPr="58326C29" w:rsidR="0078565C">
        <w:rPr>
          <w:rFonts w:ascii="Times New Roman" w:hAnsi="Times New Roman" w:cs="Times New Roman"/>
          <w:sz w:val="24"/>
          <w:szCs w:val="24"/>
        </w:rPr>
        <w:t xml:space="preserve"> small (&lt; </w:t>
      </w:r>
      <w:r w:rsidRPr="58326C29" w:rsidR="0078565C">
        <w:rPr>
          <w:rFonts w:ascii="Times New Roman" w:hAnsi="Times New Roman" w:cs="Times New Roman"/>
          <w:sz w:val="24"/>
          <w:szCs w:val="24"/>
        </w:rPr>
        <w:t>50mm CW</w:t>
      </w:r>
      <w:r w:rsidRPr="58326C29" w:rsidR="0078565C">
        <w:rPr>
          <w:rFonts w:ascii="Times New Roman" w:hAnsi="Times New Roman" w:cs="Times New Roman"/>
          <w:sz w:val="24"/>
          <w:szCs w:val="24"/>
        </w:rPr>
        <w:t>) categories</w:t>
      </w:r>
      <w:r w:rsidRPr="58326C29" w:rsidR="0078565C">
        <w:rPr>
          <w:rFonts w:ascii="Times New Roman" w:hAnsi="Times New Roman" w:cs="Times New Roman"/>
          <w:sz w:val="24"/>
          <w:szCs w:val="24"/>
        </w:rPr>
        <w:t xml:space="preserve">. </w:t>
      </w:r>
      <w:r w:rsidRPr="58326C29" w:rsidR="00782856">
        <w:rPr>
          <w:rFonts w:ascii="Times New Roman" w:hAnsi="Times New Roman" w:cs="Times New Roman"/>
          <w:sz w:val="24"/>
          <w:szCs w:val="24"/>
        </w:rPr>
        <w:t>Crabs were kept in chilled coolers until arrival at the dissection site.</w:t>
      </w:r>
      <w:r w:rsidRPr="58326C29" w:rsidR="00E61E65">
        <w:rPr>
          <w:rFonts w:ascii="Times New Roman" w:hAnsi="Times New Roman" w:cs="Times New Roman"/>
          <w:sz w:val="24"/>
          <w:szCs w:val="24"/>
        </w:rPr>
        <w:t xml:space="preserve"> </w:t>
      </w:r>
    </w:p>
    <w:p w:rsidR="00782856" w:rsidP="0078565C" w:rsidRDefault="00782856" w14:paraId="61DFB426" w14:textId="3CD163EA">
      <w:pPr>
        <w:spacing w:line="480" w:lineRule="auto"/>
        <w:ind w:firstLine="720"/>
        <w:rPr>
          <w:rFonts w:ascii="Times New Roman" w:hAnsi="Times New Roman" w:cs="Times New Roman"/>
          <w:sz w:val="24"/>
          <w:szCs w:val="24"/>
        </w:rPr>
      </w:pPr>
      <w:r w:rsidRPr="58326C29" w:rsidR="00782856">
        <w:rPr>
          <w:rFonts w:ascii="Times New Roman" w:hAnsi="Times New Roman" w:cs="Times New Roman"/>
          <w:sz w:val="24"/>
          <w:szCs w:val="24"/>
        </w:rPr>
        <w:t xml:space="preserve">At the </w:t>
      </w:r>
      <w:r w:rsidRPr="58326C29" w:rsidR="0078565C">
        <w:rPr>
          <w:rFonts w:ascii="Times New Roman" w:hAnsi="Times New Roman" w:cs="Times New Roman"/>
          <w:sz w:val="24"/>
          <w:szCs w:val="24"/>
        </w:rPr>
        <w:t xml:space="preserve">dissection </w:t>
      </w:r>
      <w:r w:rsidRPr="58326C29" w:rsidR="00782856">
        <w:rPr>
          <w:rFonts w:ascii="Times New Roman" w:hAnsi="Times New Roman" w:cs="Times New Roman"/>
          <w:sz w:val="24"/>
          <w:szCs w:val="24"/>
        </w:rPr>
        <w:t xml:space="preserve">site, </w:t>
      </w:r>
      <w:r w:rsidRPr="58326C29" w:rsidR="0078565C">
        <w:rPr>
          <w:rFonts w:ascii="Times New Roman" w:hAnsi="Times New Roman" w:cs="Times New Roman"/>
          <w:sz w:val="24"/>
          <w:szCs w:val="24"/>
        </w:rPr>
        <w:t xml:space="preserve">the pattern of </w:t>
      </w:r>
      <w:r w:rsidRPr="58326C29" w:rsidR="00782856">
        <w:rPr>
          <w:rFonts w:ascii="Times New Roman" w:hAnsi="Times New Roman" w:cs="Times New Roman"/>
          <w:sz w:val="24"/>
          <w:szCs w:val="24"/>
        </w:rPr>
        <w:t xml:space="preserve">missing appendages, carapace condition (CC), </w:t>
      </w:r>
      <w:r w:rsidRPr="58326C29" w:rsidR="00824154">
        <w:rPr>
          <w:rFonts w:ascii="Times New Roman" w:hAnsi="Times New Roman" w:cs="Times New Roman"/>
          <w:sz w:val="24"/>
          <w:szCs w:val="24"/>
        </w:rPr>
        <w:t xml:space="preserve">crab </w:t>
      </w:r>
      <w:r w:rsidRPr="58326C29" w:rsidR="00782856">
        <w:rPr>
          <w:rFonts w:ascii="Times New Roman" w:hAnsi="Times New Roman" w:cs="Times New Roman"/>
          <w:sz w:val="24"/>
          <w:szCs w:val="24"/>
        </w:rPr>
        <w:t xml:space="preserve">weight, </w:t>
      </w:r>
      <w:r w:rsidRPr="58326C29" w:rsidR="00824154">
        <w:rPr>
          <w:rFonts w:ascii="Times New Roman" w:hAnsi="Times New Roman" w:cs="Times New Roman"/>
          <w:sz w:val="24"/>
          <w:szCs w:val="24"/>
        </w:rPr>
        <w:t>cheliped</w:t>
      </w:r>
      <w:r w:rsidRPr="58326C29" w:rsidR="00824154">
        <w:rPr>
          <w:rFonts w:ascii="Times New Roman" w:hAnsi="Times New Roman" w:cs="Times New Roman"/>
          <w:sz w:val="24"/>
          <w:szCs w:val="24"/>
        </w:rPr>
        <w:t xml:space="preserve"> </w:t>
      </w:r>
      <w:r w:rsidRPr="58326C29" w:rsidR="00782856">
        <w:rPr>
          <w:rFonts w:ascii="Times New Roman" w:hAnsi="Times New Roman" w:cs="Times New Roman"/>
          <w:sz w:val="24"/>
          <w:szCs w:val="24"/>
        </w:rPr>
        <w:t xml:space="preserve">hardness (males), </w:t>
      </w:r>
      <w:r w:rsidRPr="58326C29" w:rsidR="00782856">
        <w:rPr>
          <w:rFonts w:ascii="Times New Roman" w:hAnsi="Times New Roman" w:cs="Times New Roman"/>
          <w:sz w:val="24"/>
          <w:szCs w:val="24"/>
        </w:rPr>
        <w:t>hepatopancreas</w:t>
      </w:r>
      <w:r w:rsidRPr="58326C29" w:rsidR="00782856">
        <w:rPr>
          <w:rFonts w:ascii="Times New Roman" w:hAnsi="Times New Roman" w:cs="Times New Roman"/>
          <w:sz w:val="24"/>
          <w:szCs w:val="24"/>
        </w:rPr>
        <w:t xml:space="preserve"> </w:t>
      </w:r>
      <w:r w:rsidRPr="58326C29" w:rsidR="0078565C">
        <w:rPr>
          <w:rFonts w:ascii="Times New Roman" w:hAnsi="Times New Roman" w:cs="Times New Roman"/>
          <w:sz w:val="24"/>
          <w:szCs w:val="24"/>
        </w:rPr>
        <w:t xml:space="preserve">color and </w:t>
      </w:r>
      <w:r w:rsidRPr="58326C29" w:rsidR="00782856">
        <w:rPr>
          <w:rFonts w:ascii="Times New Roman" w:hAnsi="Times New Roman" w:cs="Times New Roman"/>
          <w:sz w:val="24"/>
          <w:szCs w:val="24"/>
        </w:rPr>
        <w:t>weight</w:t>
      </w:r>
      <w:r w:rsidRPr="58326C29" w:rsidR="00537A4B">
        <w:rPr>
          <w:rFonts w:ascii="Times New Roman" w:hAnsi="Times New Roman" w:cs="Times New Roman"/>
          <w:sz w:val="24"/>
          <w:szCs w:val="24"/>
        </w:rPr>
        <w:t xml:space="preserve">, </w:t>
      </w:r>
      <w:del w:author="Surette, Tobie" w:date="2020-03-19T11:08:30.457Z" w:id="465806887">
        <w:r w:rsidRPr="58326C29" w:rsidDel="00782856">
          <w:rPr>
            <w:rFonts w:ascii="Times New Roman" w:hAnsi="Times New Roman" w:cs="Times New Roman"/>
            <w:sz w:val="24"/>
            <w:szCs w:val="24"/>
          </w:rPr>
          <w:delText xml:space="preserve"> </w:delText>
        </w:r>
      </w:del>
      <w:r w:rsidRPr="58326C29" w:rsidR="00782856">
        <w:rPr>
          <w:rFonts w:ascii="Times New Roman" w:hAnsi="Times New Roman" w:cs="Times New Roman"/>
          <w:sz w:val="24"/>
          <w:szCs w:val="24"/>
        </w:rPr>
        <w:t>ovary</w:t>
      </w:r>
      <w:r w:rsidRPr="58326C29" w:rsidR="00782856">
        <w:rPr>
          <w:rFonts w:ascii="Times New Roman" w:hAnsi="Times New Roman" w:cs="Times New Roman"/>
          <w:sz w:val="24"/>
          <w:szCs w:val="24"/>
        </w:rPr>
        <w:t xml:space="preserve"> </w:t>
      </w:r>
      <w:r w:rsidRPr="58326C29" w:rsidR="0078565C">
        <w:rPr>
          <w:rFonts w:ascii="Times New Roman" w:hAnsi="Times New Roman" w:cs="Times New Roman"/>
          <w:sz w:val="24"/>
          <w:szCs w:val="24"/>
        </w:rPr>
        <w:t xml:space="preserve">color and </w:t>
      </w:r>
      <w:r w:rsidRPr="58326C29" w:rsidR="00782856">
        <w:rPr>
          <w:rFonts w:ascii="Times New Roman" w:hAnsi="Times New Roman" w:cs="Times New Roman"/>
          <w:sz w:val="24"/>
          <w:szCs w:val="24"/>
        </w:rPr>
        <w:t>weight</w:t>
      </w:r>
      <w:r w:rsidRPr="58326C29" w:rsidR="00537A4B">
        <w:rPr>
          <w:rFonts w:ascii="Times New Roman" w:hAnsi="Times New Roman" w:cs="Times New Roman"/>
          <w:sz w:val="24"/>
          <w:szCs w:val="24"/>
        </w:rPr>
        <w:t xml:space="preserve">, and </w:t>
      </w:r>
      <w:r w:rsidRPr="58326C29" w:rsidR="00537A4B">
        <w:rPr>
          <w:rFonts w:ascii="Times New Roman" w:hAnsi="Times New Roman" w:cs="Times New Roman"/>
          <w:sz w:val="24"/>
          <w:szCs w:val="24"/>
        </w:rPr>
        <w:t>egg color</w:t>
      </w:r>
      <w:r w:rsidRPr="58326C29" w:rsidR="00537A4B">
        <w:rPr>
          <w:rFonts w:ascii="Times New Roman" w:hAnsi="Times New Roman" w:cs="Times New Roman"/>
          <w:sz w:val="24"/>
          <w:szCs w:val="24"/>
        </w:rPr>
        <w:t xml:space="preserve"> </w:t>
      </w:r>
      <w:r w:rsidRPr="58326C29" w:rsidR="00782856">
        <w:rPr>
          <w:rFonts w:ascii="Times New Roman" w:hAnsi="Times New Roman" w:cs="Times New Roman"/>
          <w:sz w:val="24"/>
          <w:szCs w:val="24"/>
        </w:rPr>
        <w:t>were recorded</w:t>
      </w:r>
      <w:r w:rsidRPr="58326C29" w:rsidR="0078565C">
        <w:rPr>
          <w:rFonts w:ascii="Times New Roman" w:hAnsi="Times New Roman" w:cs="Times New Roman"/>
          <w:sz w:val="24"/>
          <w:szCs w:val="24"/>
        </w:rPr>
        <w:t xml:space="preserve"> for each sampled crab</w:t>
      </w:r>
      <w:r w:rsidRPr="58326C29" w:rsidR="00782856">
        <w:rPr>
          <w:rFonts w:ascii="Times New Roman" w:hAnsi="Times New Roman" w:cs="Times New Roman"/>
          <w:sz w:val="24"/>
          <w:szCs w:val="24"/>
        </w:rPr>
        <w:t>.</w:t>
      </w:r>
      <w:r w:rsidRPr="58326C29" w:rsidR="00782856">
        <w:rPr>
          <w:rFonts w:ascii="Times New Roman" w:hAnsi="Times New Roman" w:cs="Times New Roman"/>
          <w:sz w:val="24"/>
          <w:szCs w:val="24"/>
        </w:rPr>
        <w:t xml:space="preserve"> </w:t>
      </w:r>
      <w:r w:rsidRPr="58326C29" w:rsidR="00824154">
        <w:rPr>
          <w:rFonts w:ascii="Times New Roman" w:hAnsi="Times New Roman" w:cs="Times New Roman"/>
          <w:sz w:val="24"/>
          <w:szCs w:val="24"/>
        </w:rPr>
        <w:t xml:space="preserve">Crab </w:t>
      </w:r>
      <w:r w:rsidRPr="58326C29" w:rsidR="00782856">
        <w:rPr>
          <w:rFonts w:ascii="Times New Roman" w:hAnsi="Times New Roman" w:cs="Times New Roman"/>
          <w:sz w:val="24"/>
          <w:szCs w:val="24"/>
        </w:rPr>
        <w:t>weight was measured to the nearest 0.1</w:t>
      </w:r>
      <w:r w:rsidRPr="58326C29" w:rsidR="00782856">
        <w:rPr>
          <w:rFonts w:ascii="Times New Roman" w:hAnsi="Times New Roman" w:cs="Times New Roman"/>
          <w:sz w:val="24"/>
          <w:szCs w:val="24"/>
        </w:rPr>
        <w:t xml:space="preserve">g </w:t>
      </w:r>
      <w:r w:rsidRPr="58326C29" w:rsidR="00824154">
        <w:rPr>
          <w:rFonts w:ascii="Times New Roman" w:hAnsi="Times New Roman" w:cs="Times New Roman"/>
          <w:sz w:val="24"/>
          <w:szCs w:val="24"/>
        </w:rPr>
        <w:t>while</w:t>
      </w:r>
      <w:r w:rsidRPr="58326C29" w:rsidR="00824154">
        <w:rPr>
          <w:rFonts w:ascii="Times New Roman" w:hAnsi="Times New Roman" w:cs="Times New Roman"/>
          <w:sz w:val="24"/>
          <w:szCs w:val="24"/>
        </w:rPr>
        <w:t xml:space="preserve"> </w:t>
      </w:r>
      <w:r w:rsidRPr="58326C29" w:rsidR="00E61E65">
        <w:rPr>
          <w:rFonts w:ascii="Times New Roman" w:hAnsi="Times New Roman" w:cs="Times New Roman"/>
          <w:sz w:val="24"/>
          <w:szCs w:val="24"/>
        </w:rPr>
        <w:t xml:space="preserve">internal </w:t>
      </w:r>
      <w:r w:rsidRPr="58326C29" w:rsidR="00E61E65">
        <w:rPr>
          <w:rFonts w:ascii="Times New Roman" w:hAnsi="Times New Roman" w:cs="Times New Roman"/>
          <w:sz w:val="24"/>
          <w:szCs w:val="24"/>
        </w:rPr>
        <w:t>organ</w:t>
      </w:r>
      <w:r w:rsidRPr="58326C29" w:rsidR="00824154">
        <w:rPr>
          <w:rFonts w:ascii="Times New Roman" w:hAnsi="Times New Roman" w:cs="Times New Roman"/>
          <w:sz w:val="24"/>
          <w:szCs w:val="24"/>
        </w:rPr>
        <w:t xml:space="preserve"> weight</w:t>
      </w:r>
      <w:r w:rsidRPr="58326C29" w:rsidR="00E61E65">
        <w:rPr>
          <w:rFonts w:ascii="Times New Roman" w:hAnsi="Times New Roman" w:cs="Times New Roman"/>
          <w:sz w:val="24"/>
          <w:szCs w:val="24"/>
        </w:rPr>
        <w:t xml:space="preserve">s </w:t>
      </w:r>
      <w:r w:rsidRPr="58326C29" w:rsidR="00BF2A06">
        <w:rPr>
          <w:rFonts w:ascii="Times New Roman" w:hAnsi="Times New Roman" w:cs="Times New Roman"/>
          <w:sz w:val="24"/>
          <w:szCs w:val="24"/>
        </w:rPr>
        <w:t xml:space="preserve">were measured </w:t>
      </w:r>
      <w:r w:rsidRPr="58326C29" w:rsidR="00782856">
        <w:rPr>
          <w:rFonts w:ascii="Times New Roman" w:hAnsi="Times New Roman" w:cs="Times New Roman"/>
          <w:sz w:val="24"/>
          <w:szCs w:val="24"/>
        </w:rPr>
        <w:t>to the nearest 0.</w:t>
      </w:r>
      <w:r w:rsidRPr="58326C29" w:rsidR="00782856">
        <w:rPr>
          <w:rFonts w:ascii="Times New Roman" w:hAnsi="Times New Roman" w:cs="Times New Roman"/>
          <w:sz w:val="24"/>
          <w:szCs w:val="24"/>
        </w:rPr>
        <w:t>1</w:t>
      </w:r>
      <w:r w:rsidRPr="58326C29" w:rsidR="00537A4B">
        <w:rPr>
          <w:rFonts w:ascii="Times New Roman" w:hAnsi="Times New Roman" w:cs="Times New Roman"/>
          <w:sz w:val="24"/>
          <w:szCs w:val="24"/>
        </w:rPr>
        <w:t xml:space="preserve"> m</w:t>
      </w:r>
      <w:r w:rsidRPr="58326C29" w:rsidR="00782856">
        <w:rPr>
          <w:rFonts w:ascii="Times New Roman" w:hAnsi="Times New Roman" w:cs="Times New Roman"/>
          <w:sz w:val="24"/>
          <w:szCs w:val="24"/>
        </w:rPr>
        <w:t xml:space="preserve">g. </w:t>
      </w:r>
      <w:r w:rsidRPr="58326C29" w:rsidR="00E61E65">
        <w:rPr>
          <w:rFonts w:ascii="Times New Roman" w:hAnsi="Times New Roman" w:cs="Times New Roman"/>
          <w:sz w:val="24"/>
          <w:szCs w:val="24"/>
        </w:rPr>
        <w:t>S</w:t>
      </w:r>
      <w:r w:rsidRPr="58326C29" w:rsidR="00782856">
        <w:rPr>
          <w:rFonts w:ascii="Times New Roman" w:hAnsi="Times New Roman" w:cs="Times New Roman"/>
          <w:sz w:val="24"/>
          <w:szCs w:val="24"/>
        </w:rPr>
        <w:t xml:space="preserve">hell hardness was determined using a </w:t>
      </w:r>
      <w:r w:rsidRPr="58326C29" w:rsidR="00782856">
        <w:rPr>
          <w:rFonts w:ascii="Times New Roman" w:hAnsi="Times New Roman" w:cs="Times New Roman"/>
          <w:sz w:val="24"/>
          <w:szCs w:val="24"/>
        </w:rPr>
        <w:t>durometer</w:t>
      </w:r>
      <w:r w:rsidRPr="58326C29" w:rsidR="00782856">
        <w:rPr>
          <w:rFonts w:ascii="Times New Roman" w:hAnsi="Times New Roman" w:cs="Times New Roman"/>
          <w:sz w:val="24"/>
          <w:szCs w:val="24"/>
        </w:rPr>
        <w:t xml:space="preserve">.  </w:t>
      </w:r>
    </w:p>
    <w:p w:rsidRPr="00782856" w:rsidR="00824154" w:rsidP="00782856" w:rsidRDefault="00824154" w14:paraId="14A57F07" w14:textId="118849EB">
      <w:pPr>
        <w:spacing w:line="480" w:lineRule="auto"/>
        <w:ind w:firstLine="720"/>
        <w:rPr>
          <w:rFonts w:ascii="Times New Roman" w:hAnsi="Times New Roman" w:cs="Times New Roman"/>
          <w:sz w:val="24"/>
          <w:szCs w:val="24"/>
        </w:rPr>
      </w:pPr>
      <w:bookmarkStart w:name="_GoBack" w:id="185"/>
      <w:bookmarkEnd w:id="185"/>
    </w:p>
    <w:p w:rsidRPr="00782856" w:rsidR="00782856" w:rsidP="00801580" w:rsidRDefault="00782856" w14:paraId="5E0F110F" w14:textId="77777777">
      <w:pPr>
        <w:spacing w:line="480" w:lineRule="auto"/>
        <w:rPr>
          <w:rFonts w:ascii="Times New Roman" w:hAnsi="Times New Roman" w:cs="Times New Roman"/>
          <w:sz w:val="24"/>
          <w:szCs w:val="24"/>
        </w:rPr>
      </w:pPr>
      <w:r w:rsidRPr="00782856">
        <w:rPr>
          <w:rFonts w:ascii="Times New Roman" w:hAnsi="Times New Roman" w:cs="Times New Roman"/>
          <w:sz w:val="24"/>
          <w:szCs w:val="24"/>
        </w:rPr>
        <w:t xml:space="preserve">Stomach contents </w:t>
      </w:r>
      <w:r w:rsidR="00801580">
        <w:rPr>
          <w:rFonts w:ascii="Times New Roman" w:hAnsi="Times New Roman" w:cs="Times New Roman"/>
          <w:sz w:val="24"/>
          <w:szCs w:val="24"/>
        </w:rPr>
        <w:t xml:space="preserve">analysis </w:t>
      </w:r>
    </w:p>
    <w:p w:rsidRPr="00782856" w:rsidR="00782856" w:rsidP="00782856" w:rsidRDefault="00782856" w14:paraId="030E64F0" w14:textId="2CD4E690">
      <w:pPr>
        <w:spacing w:line="480" w:lineRule="auto"/>
        <w:ind w:firstLine="720"/>
        <w:rPr>
          <w:rFonts w:ascii="Times New Roman" w:hAnsi="Times New Roman" w:cs="Times New Roman"/>
          <w:sz w:val="24"/>
          <w:szCs w:val="24"/>
        </w:rPr>
      </w:pPr>
      <w:ins w:author="Surette, Tobie" w:date="2020-03-19T11:10:23.84Z" w:id="1888452501">
        <w:r w:rsidRPr="5AE6D646" w:rsidR="26EB3D58">
          <w:rPr>
            <w:rFonts w:ascii="Times New Roman" w:hAnsi="Times New Roman" w:cs="Times New Roman"/>
            <w:sz w:val="24"/>
            <w:szCs w:val="24"/>
          </w:rPr>
          <w:t>Once</w:t>
        </w:r>
      </w:ins>
      <w:ins w:author="Surette, Tobie" w:date="2020-03-19T11:09:31.785Z" w:id="265401855">
        <w:r w:rsidRPr="5AE6D646" w:rsidR="26EB3D58">
          <w:rPr>
            <w:rFonts w:ascii="Times New Roman" w:hAnsi="Times New Roman" w:cs="Times New Roman"/>
            <w:sz w:val="24"/>
            <w:szCs w:val="24"/>
          </w:rPr>
          <w:t xml:space="preserve"> removed, c</w:t>
        </w:r>
      </w:ins>
      <w:ins w:author="Surette, Tobie" w:date="2020-03-19T11:03:54Z" w:id="260579905">
        <w:r w:rsidRPr="5AE6D646" w:rsidR="7EA36D2D">
          <w:rPr>
            <w:rFonts w:ascii="Times New Roman" w:hAnsi="Times New Roman" w:cs="Times New Roman"/>
            <w:sz w:val="24"/>
            <w:szCs w:val="24"/>
          </w:rPr>
          <w:t>rab s</w:t>
        </w:r>
      </w:ins>
      <w:del w:author="Surette, Tobie" w:date="2020-03-19T11:03:54Z" w:id="1241532315">
        <w:r w:rsidRPr="5AE6D646" w:rsidDel="00782856">
          <w:rPr>
            <w:rFonts w:ascii="Times New Roman" w:hAnsi="Times New Roman" w:cs="Times New Roman"/>
            <w:sz w:val="24"/>
            <w:szCs w:val="24"/>
          </w:rPr>
          <w:delText>S</w:delText>
        </w:r>
      </w:del>
      <w:proofErr w:type="spellStart"/>
      <w:r w:rsidRPr="5AE6D646" w:rsidR="01770F1B">
        <w:rPr>
          <w:rFonts w:ascii="Times New Roman" w:hAnsi="Times New Roman" w:cs="Times New Roman"/>
          <w:sz w:val="24"/>
          <w:szCs w:val="24"/>
        </w:rPr>
        <w:t>tomachs</w:t>
      </w:r>
      <w:proofErr w:type="spellEnd"/>
      <w:r w:rsidRPr="5AE6D646" w:rsidR="01770F1B">
        <w:rPr>
          <w:rFonts w:ascii="Times New Roman" w:hAnsi="Times New Roman" w:cs="Times New Roman"/>
          <w:sz w:val="24"/>
          <w:szCs w:val="24"/>
        </w:rPr>
        <w:t xml:space="preserve"> </w:t>
      </w:r>
      <w:del w:author="Surette, Tobie" w:date="2020-03-19T11:03:29Z" w:id="471366446">
        <w:r w:rsidRPr="5AE6D646" w:rsidDel="00782856">
          <w:rPr>
            <w:rFonts w:ascii="Times New Roman" w:hAnsi="Times New Roman" w:cs="Times New Roman"/>
            <w:sz w:val="24"/>
            <w:szCs w:val="24"/>
          </w:rPr>
          <w:delText>collected for content analyses</w:delText>
        </w:r>
      </w:del>
      <w:r w:rsidRPr="5AE6D646" w:rsidR="33C7BA0D">
        <w:rPr>
          <w:rFonts w:ascii="Times New Roman" w:hAnsi="Times New Roman" w:cs="Times New Roman"/>
          <w:sz w:val="24"/>
          <w:szCs w:val="24"/>
        </w:rPr>
        <w:t xml:space="preserve"> were </w:t>
      </w:r>
      <w:del w:author="Surette, Tobie" w:date="2020-03-19T11:04:12Z" w:id="2132195997">
        <w:r w:rsidRPr="5AE6D646" w:rsidDel="00782856">
          <w:rPr>
            <w:rFonts w:ascii="Times New Roman" w:hAnsi="Times New Roman" w:cs="Times New Roman"/>
            <w:sz w:val="24"/>
            <w:szCs w:val="24"/>
          </w:rPr>
          <w:delText>dissected out from each crab</w:delText>
        </w:r>
      </w:del>
      <w:del w:author="Surette, Tobie" w:date="2020-03-19T11:09:39.878Z" w:id="1055522315">
        <w:r w:rsidRPr="5AE6D646" w:rsidDel="00782856">
          <w:rPr>
            <w:rFonts w:ascii="Times New Roman" w:hAnsi="Times New Roman" w:cs="Times New Roman"/>
            <w:sz w:val="24"/>
            <w:szCs w:val="24"/>
          </w:rPr>
          <w:delText xml:space="preserve"> </w:delText>
        </w:r>
      </w:del>
      <w:r w:rsidRPr="5AE6D646" w:rsidR="01770F1B">
        <w:rPr>
          <w:rFonts w:ascii="Times New Roman" w:hAnsi="Times New Roman" w:cs="Times New Roman"/>
          <w:sz w:val="24"/>
          <w:szCs w:val="24"/>
        </w:rPr>
        <w:t xml:space="preserve">and </w:t>
      </w:r>
      <w:del w:author="Surette, Tobie" w:date="2020-03-19T11:09:01.735Z" w:id="152142968">
        <w:r w:rsidRPr="5AE6D646" w:rsidDel="00782856">
          <w:rPr>
            <w:rFonts w:ascii="Times New Roman" w:hAnsi="Times New Roman" w:cs="Times New Roman"/>
            <w:sz w:val="24"/>
            <w:szCs w:val="24"/>
          </w:rPr>
          <w:delText>were</w:delText>
        </w:r>
      </w:del>
      <w:r w:rsidRPr="5AE6D646" w:rsidR="33C7BA0D">
        <w:rPr>
          <w:rFonts w:ascii="Times New Roman" w:hAnsi="Times New Roman" w:cs="Times New Roman"/>
          <w:sz w:val="24"/>
          <w:szCs w:val="24"/>
        </w:rPr>
        <w:t xml:space="preserve"> </w:t>
      </w:r>
      <w:r w:rsidRPr="5AE6D646" w:rsidR="01770F1B">
        <w:rPr>
          <w:rFonts w:ascii="Times New Roman" w:hAnsi="Times New Roman" w:cs="Times New Roman"/>
          <w:sz w:val="24"/>
          <w:szCs w:val="24"/>
        </w:rPr>
        <w:t>frozen immediately in sample bags</w:t>
      </w:r>
      <w:ins w:author="Surette, Tobie" w:date="2020-03-23T12:17:18.119Z" w:id="602393191">
        <w:r w:rsidRPr="5AE6D646" w:rsidR="010E0D3A">
          <w:rPr>
            <w:rFonts w:ascii="Times New Roman" w:hAnsi="Times New Roman" w:cs="Times New Roman"/>
            <w:sz w:val="24"/>
            <w:szCs w:val="24"/>
          </w:rPr>
          <w:t xml:space="preserve"> and brought to</w:t>
        </w:r>
      </w:ins>
      <w:del w:author="Surette, Tobie" w:date="2020-03-23T12:17:23.467Z" w:id="598243951">
        <w:r w:rsidRPr="5AE6D646" w:rsidDel="01770F1B">
          <w:rPr>
            <w:rFonts w:ascii="Times New Roman" w:hAnsi="Times New Roman" w:cs="Times New Roman"/>
            <w:sz w:val="24"/>
            <w:szCs w:val="24"/>
          </w:rPr>
          <w:delText xml:space="preserve">.  In </w:delText>
        </w:r>
      </w:del>
      <w:r w:rsidRPr="5AE6D646" w:rsidR="01770F1B">
        <w:rPr>
          <w:rFonts w:ascii="Times New Roman" w:hAnsi="Times New Roman" w:cs="Times New Roman"/>
          <w:sz w:val="24"/>
          <w:szCs w:val="24"/>
        </w:rPr>
        <w:t>the laboratory</w:t>
      </w:r>
      <w:ins w:author="Surette, Tobie" w:date="2020-03-23T12:17:31.736Z" w:id="1970449129">
        <w:r w:rsidRPr="5AE6D646" w:rsidR="41A83CE0">
          <w:rPr>
            <w:rFonts w:ascii="Times New Roman" w:hAnsi="Times New Roman" w:cs="Times New Roman"/>
            <w:sz w:val="24"/>
            <w:szCs w:val="24"/>
          </w:rPr>
          <w:t xml:space="preserve">. </w:t>
        </w:r>
      </w:ins>
      <w:del w:author="Surette, Tobie" w:date="2020-03-23T12:17:28.145Z" w:id="338111865">
        <w:r w:rsidRPr="5AE6D646" w:rsidDel="01770F1B">
          <w:rPr>
            <w:rFonts w:ascii="Times New Roman" w:hAnsi="Times New Roman" w:cs="Times New Roman"/>
            <w:sz w:val="24"/>
            <w:szCs w:val="24"/>
          </w:rPr>
          <w:delText>,</w:delText>
        </w:r>
      </w:del>
      <w:r w:rsidRPr="5AE6D646" w:rsidR="01770F1B">
        <w:rPr>
          <w:rFonts w:ascii="Times New Roman" w:hAnsi="Times New Roman" w:cs="Times New Roman"/>
          <w:sz w:val="24"/>
          <w:szCs w:val="24"/>
        </w:rPr>
        <w:t xml:space="preserve"> </w:t>
      </w:r>
      <w:ins w:author="Surette, Tobie" w:date="2020-03-23T12:17:38.654Z" w:id="15490781">
        <w:r w:rsidRPr="5AE6D646" w:rsidR="54BA71EC">
          <w:rPr>
            <w:rFonts w:ascii="Times New Roman" w:hAnsi="Times New Roman" w:cs="Times New Roman"/>
            <w:sz w:val="24"/>
            <w:szCs w:val="24"/>
          </w:rPr>
          <w:t>S</w:t>
        </w:r>
      </w:ins>
      <w:del w:author="Surette, Tobie" w:date="2020-03-23T12:17:38.401Z" w:id="1558867585">
        <w:r w:rsidRPr="5AE6D646" w:rsidDel="01770F1B">
          <w:rPr>
            <w:rFonts w:ascii="Times New Roman" w:hAnsi="Times New Roman" w:cs="Times New Roman"/>
            <w:sz w:val="24"/>
            <w:szCs w:val="24"/>
          </w:rPr>
          <w:delText>s</w:delText>
        </w:r>
      </w:del>
      <w:proofErr w:type="spellStart"/>
      <w:r w:rsidRPr="5AE6D646" w:rsidR="01770F1B">
        <w:rPr>
          <w:rFonts w:ascii="Times New Roman" w:hAnsi="Times New Roman" w:cs="Times New Roman"/>
          <w:sz w:val="24"/>
          <w:szCs w:val="24"/>
        </w:rPr>
        <w:t>tomachs</w:t>
      </w:r>
      <w:proofErr w:type="spellEnd"/>
      <w:r w:rsidRPr="5AE6D646" w:rsidR="01770F1B">
        <w:rPr>
          <w:rFonts w:ascii="Times New Roman" w:hAnsi="Times New Roman" w:cs="Times New Roman"/>
          <w:sz w:val="24"/>
          <w:szCs w:val="24"/>
        </w:rPr>
        <w:t xml:space="preserve"> were </w:t>
      </w:r>
      <w:ins w:author="Surette, Tobie" w:date="2020-03-23T12:17:41.702Z" w:id="1071526743">
        <w:r w:rsidRPr="5AE6D646" w:rsidR="383771D1">
          <w:rPr>
            <w:rFonts w:ascii="Times New Roman" w:hAnsi="Times New Roman" w:cs="Times New Roman"/>
            <w:sz w:val="24"/>
            <w:szCs w:val="24"/>
          </w:rPr>
          <w:t xml:space="preserve">then </w:t>
        </w:r>
      </w:ins>
      <w:r w:rsidRPr="5AE6D646" w:rsidR="01770F1B">
        <w:rPr>
          <w:rFonts w:ascii="Times New Roman" w:hAnsi="Times New Roman" w:cs="Times New Roman"/>
          <w:sz w:val="24"/>
          <w:szCs w:val="24"/>
        </w:rPr>
        <w:t>thawed and weighed to the nearest 0.1</w:t>
      </w:r>
      <w:del w:author="Surette, Tobie" w:date="2020-03-19T11:10:35.342Z" w:id="229178057">
        <w:r w:rsidRPr="5AE6D646" w:rsidDel="00782856">
          <w:rPr>
            <w:rFonts w:ascii="Times New Roman" w:hAnsi="Times New Roman" w:cs="Times New Roman"/>
            <w:sz w:val="24"/>
            <w:szCs w:val="24"/>
          </w:rPr>
          <w:delText xml:space="preserve"> </w:delText>
        </w:r>
      </w:del>
      <w:r w:rsidRPr="5AE6D646" w:rsidR="01770F1B">
        <w:rPr>
          <w:rFonts w:ascii="Times New Roman" w:hAnsi="Times New Roman" w:cs="Times New Roman"/>
          <w:sz w:val="24"/>
          <w:szCs w:val="24"/>
        </w:rPr>
        <w:t xml:space="preserve">mg.  Stomach fullness was </w:t>
      </w:r>
      <w:r w:rsidRPr="5AE6D646" w:rsidR="3C68EC9E">
        <w:rPr>
          <w:rFonts w:ascii="Times New Roman" w:hAnsi="Times New Roman" w:cs="Times New Roman"/>
          <w:sz w:val="24"/>
          <w:szCs w:val="24"/>
        </w:rPr>
        <w:t xml:space="preserve">assessed </w:t>
      </w:r>
      <w:r w:rsidRPr="5AE6D646" w:rsidR="01770F1B">
        <w:rPr>
          <w:rFonts w:ascii="Times New Roman" w:hAnsi="Times New Roman" w:cs="Times New Roman"/>
          <w:sz w:val="24"/>
          <w:szCs w:val="24"/>
        </w:rPr>
        <w:t xml:space="preserve">visually </w:t>
      </w:r>
      <w:del w:author="Allain, Renée" w:date="2020-03-19T09:21:42Z" w:id="1296058151">
        <w:r w:rsidRPr="5AE6D646" w:rsidDel="00782856">
          <w:rPr>
            <w:rFonts w:ascii="Times New Roman" w:hAnsi="Times New Roman" w:cs="Times New Roman"/>
            <w:sz w:val="24"/>
            <w:szCs w:val="24"/>
          </w:rPr>
          <w:delText xml:space="preserve"> </w:delText>
        </w:r>
      </w:del>
      <w:r w:rsidRPr="5AE6D646" w:rsidR="01770F1B">
        <w:rPr>
          <w:rFonts w:ascii="Times New Roman" w:hAnsi="Times New Roman" w:cs="Times New Roman"/>
          <w:sz w:val="24"/>
          <w:szCs w:val="24"/>
        </w:rPr>
        <w:t xml:space="preserve">on a scale of 1 (&lt; 25%), 2 (26 </w:t>
      </w:r>
      <w:ins w:author="Surette, Tobie" w:date="2020-03-19T11:11:24.916Z" w:id="1869426070">
        <w:r w:rsidRPr="5AE6D646" w:rsidR="4A1DCADD">
          <w:rPr>
            <w:rFonts w:ascii="Times New Roman" w:hAnsi="Times New Roman" w:cs="Times New Roman"/>
            <w:sz w:val="24"/>
            <w:szCs w:val="24"/>
          </w:rPr>
          <w:t>to</w:t>
        </w:r>
      </w:ins>
      <w:del w:author="Surette, Tobie" w:date="2020-03-19T11:11:24.493Z" w:id="824202387">
        <w:r w:rsidRPr="5AE6D646" w:rsidDel="00782856">
          <w:rPr>
            <w:rFonts w:ascii="Times New Roman" w:hAnsi="Times New Roman" w:cs="Times New Roman"/>
            <w:sz w:val="24"/>
            <w:szCs w:val="24"/>
          </w:rPr>
          <w:delText>&lt;</w:delText>
        </w:r>
      </w:del>
      <w:r w:rsidRPr="5AE6D646" w:rsidR="01770F1B">
        <w:rPr>
          <w:rFonts w:ascii="Times New Roman" w:hAnsi="Times New Roman" w:cs="Times New Roman"/>
          <w:sz w:val="24"/>
          <w:szCs w:val="24"/>
        </w:rPr>
        <w:t xml:space="preserve"> 50%), 3 (51 </w:t>
      </w:r>
      <w:ins w:author="Surette, Tobie" w:date="2020-03-19T11:11:20.715Z" w:id="2146801645">
        <w:r w:rsidRPr="5AE6D646" w:rsidR="34E6C0AA">
          <w:rPr>
            <w:rFonts w:ascii="Times New Roman" w:hAnsi="Times New Roman" w:cs="Times New Roman"/>
            <w:sz w:val="24"/>
            <w:szCs w:val="24"/>
          </w:rPr>
          <w:t>to</w:t>
        </w:r>
      </w:ins>
      <w:del w:author="Surette, Tobie" w:date="2020-03-19T11:11:19.429Z" w:id="1143696202">
        <w:r w:rsidRPr="5AE6D646" w:rsidDel="00782856">
          <w:rPr>
            <w:rFonts w:ascii="Times New Roman" w:hAnsi="Times New Roman" w:cs="Times New Roman"/>
            <w:sz w:val="24"/>
            <w:szCs w:val="24"/>
          </w:rPr>
          <w:delText>&lt;</w:delText>
        </w:r>
      </w:del>
      <w:r w:rsidRPr="5AE6D646" w:rsidR="01770F1B">
        <w:rPr>
          <w:rFonts w:ascii="Times New Roman" w:hAnsi="Times New Roman" w:cs="Times New Roman"/>
          <w:sz w:val="24"/>
          <w:szCs w:val="24"/>
        </w:rPr>
        <w:t xml:space="preserve"> 75%) to 4 (&gt;75%).  Stomachs were opened and rinsed with water to remove</w:t>
      </w:r>
      <w:r w:rsidRPr="5AE6D646" w:rsidR="01770F1B">
        <w:rPr>
          <w:rFonts w:ascii="Times New Roman" w:hAnsi="Times New Roman" w:cs="Times New Roman"/>
          <w:sz w:val="24"/>
          <w:szCs w:val="24"/>
        </w:rPr>
        <w:t xml:space="preserve"> </w:t>
      </w:r>
      <w:r w:rsidRPr="5AE6D646" w:rsidR="01770F1B">
        <w:rPr>
          <w:rFonts w:ascii="Times New Roman" w:hAnsi="Times New Roman" w:cs="Times New Roman"/>
          <w:sz w:val="24"/>
          <w:szCs w:val="24"/>
        </w:rPr>
        <w:t>content</w:t>
      </w:r>
      <w:r w:rsidRPr="5AE6D646" w:rsidR="141EE9E2">
        <w:rPr>
          <w:rFonts w:ascii="Times New Roman" w:hAnsi="Times New Roman" w:cs="Times New Roman"/>
          <w:sz w:val="24"/>
          <w:szCs w:val="24"/>
        </w:rPr>
        <w:t>s</w:t>
      </w:r>
      <w:r w:rsidRPr="5AE6D646" w:rsidR="01770F1B">
        <w:rPr>
          <w:rFonts w:ascii="Times New Roman" w:hAnsi="Times New Roman" w:cs="Times New Roman"/>
          <w:sz w:val="24"/>
          <w:szCs w:val="24"/>
        </w:rPr>
        <w:t>.  Food items were observed under a dissection microscope, identified and classified to the lowest taxon possible.  Food items were divided into 11 categories</w:t>
      </w:r>
      <w:r w:rsidRPr="5AE6D646" w:rsidR="539B3532">
        <w:rPr>
          <w:rFonts w:ascii="Times New Roman" w:hAnsi="Times New Roman" w:cs="Times New Roman"/>
          <w:sz w:val="24"/>
          <w:szCs w:val="24"/>
        </w:rPr>
        <w:t xml:space="preserve">: </w:t>
      </w:r>
      <w:r w:rsidRPr="5AE6D646" w:rsidR="539B3532">
        <w:rPr>
          <w:rFonts w:ascii="Times New Roman" w:hAnsi="Times New Roman" w:cs="Times New Roman"/>
          <w:sz w:val="24"/>
          <w:szCs w:val="24"/>
        </w:rPr>
        <w:t>polych</w:t>
      </w:r>
      <w:r w:rsidRPr="5AE6D646" w:rsidR="01770F1B">
        <w:rPr>
          <w:rFonts w:ascii="Times New Roman" w:hAnsi="Times New Roman" w:cs="Times New Roman"/>
          <w:sz w:val="24"/>
          <w:szCs w:val="24"/>
        </w:rPr>
        <w:t>a</w:t>
      </w:r>
      <w:r w:rsidRPr="5AE6D646" w:rsidR="539B3532">
        <w:rPr>
          <w:rFonts w:ascii="Times New Roman" w:hAnsi="Times New Roman" w:cs="Times New Roman"/>
          <w:sz w:val="24"/>
          <w:szCs w:val="24"/>
        </w:rPr>
        <w:t>e</w:t>
      </w:r>
      <w:r w:rsidRPr="5AE6D646" w:rsidR="01770F1B">
        <w:rPr>
          <w:rFonts w:ascii="Times New Roman" w:hAnsi="Times New Roman" w:cs="Times New Roman"/>
          <w:sz w:val="24"/>
          <w:szCs w:val="24"/>
        </w:rPr>
        <w:t>tes</w:t>
      </w:r>
      <w:r w:rsidRPr="5AE6D646" w:rsidR="01770F1B">
        <w:rPr>
          <w:rFonts w:ascii="Times New Roman" w:hAnsi="Times New Roman" w:cs="Times New Roman"/>
          <w:sz w:val="24"/>
          <w:szCs w:val="24"/>
        </w:rPr>
        <w:t>, fish, crab, non-crab crustaceans (amphipods, copepods, shrimp, barnacles), mollusk</w:t>
      </w:r>
      <w:ins w:author="Surette, Tobie" w:date="2020-03-19T11:13:46.176Z" w:id="1917857967">
        <w:r w:rsidRPr="5AE6D646" w:rsidR="27EF160D">
          <w:rPr>
            <w:rFonts w:ascii="Times New Roman" w:hAnsi="Times New Roman" w:cs="Times New Roman"/>
            <w:sz w:val="24"/>
            <w:szCs w:val="24"/>
          </w:rPr>
          <w:t>s</w:t>
        </w:r>
      </w:ins>
      <w:r w:rsidRPr="5AE6D646" w:rsidR="01770F1B">
        <w:rPr>
          <w:rFonts w:ascii="Times New Roman" w:hAnsi="Times New Roman" w:cs="Times New Roman"/>
          <w:sz w:val="24"/>
          <w:szCs w:val="24"/>
        </w:rPr>
        <w:t xml:space="preserve"> (bivalves, gastropods), echinoderms (brittle star</w:t>
      </w:r>
      <w:ins w:author="Surette, Tobie" w:date="2020-03-19T11:14:56.337Z" w:id="1818786973">
        <w:r w:rsidRPr="5AE6D646" w:rsidR="3B47897B">
          <w:rPr>
            <w:rFonts w:ascii="Times New Roman" w:hAnsi="Times New Roman" w:cs="Times New Roman"/>
            <w:sz w:val="24"/>
            <w:szCs w:val="24"/>
          </w:rPr>
          <w:t>s</w:t>
        </w:r>
      </w:ins>
      <w:r w:rsidRPr="5AE6D646" w:rsidR="01770F1B">
        <w:rPr>
          <w:rFonts w:ascii="Times New Roman" w:hAnsi="Times New Roman" w:cs="Times New Roman"/>
          <w:sz w:val="24"/>
          <w:szCs w:val="24"/>
        </w:rPr>
        <w:t>, starfish, sea urchins), plant/algae, eggs, man-made (twine, rope, gloves, plastic), detritus and other (insect</w:t>
      </w:r>
      <w:r w:rsidRPr="5AE6D646" w:rsidR="444EB0F7">
        <w:rPr>
          <w:rFonts w:ascii="Times New Roman" w:hAnsi="Times New Roman" w:cs="Times New Roman"/>
          <w:sz w:val="24"/>
          <w:szCs w:val="24"/>
        </w:rPr>
        <w:t>s</w:t>
      </w:r>
      <w:r w:rsidRPr="5AE6D646" w:rsidR="01770F1B">
        <w:rPr>
          <w:rFonts w:ascii="Times New Roman" w:hAnsi="Times New Roman" w:cs="Times New Roman"/>
          <w:sz w:val="24"/>
          <w:szCs w:val="24"/>
        </w:rPr>
        <w:t xml:space="preserve">, foraminifers, parasites, plankton).  </w:t>
      </w:r>
      <w:del w:author="Surette, Tobie" w:date="2020-03-19T11:15:12.549Z" w:id="873387636">
        <w:r w:rsidRPr="5AE6D646" w:rsidDel="00782856">
          <w:rPr>
            <w:rFonts w:ascii="Times New Roman" w:hAnsi="Times New Roman" w:cs="Times New Roman"/>
            <w:sz w:val="24"/>
            <w:szCs w:val="24"/>
          </w:rPr>
          <w:delText xml:space="preserve"> </w:delText>
        </w:r>
      </w:del>
      <w:r w:rsidRPr="5AE6D646" w:rsidR="01770F1B">
        <w:rPr>
          <w:rFonts w:ascii="Times New Roman" w:hAnsi="Times New Roman" w:cs="Times New Roman"/>
          <w:sz w:val="24"/>
          <w:szCs w:val="24"/>
        </w:rPr>
        <w:t>Empty stomachs and their food items were placed on separate filters (VWR filter paper with a 7.5cm diameter and grade 413) and then weighed and dried fo</w:t>
      </w:r>
      <w:r w:rsidRPr="5AE6D646" w:rsidR="539B3532">
        <w:rPr>
          <w:rFonts w:ascii="Times New Roman" w:hAnsi="Times New Roman" w:cs="Times New Roman"/>
          <w:sz w:val="24"/>
          <w:szCs w:val="24"/>
        </w:rPr>
        <w:t>r a minimum of 24 hours at</w:t>
      </w:r>
      <w:r w:rsidRPr="5AE6D646" w:rsidR="01770F1B">
        <w:rPr>
          <w:rFonts w:ascii="Times New Roman" w:hAnsi="Times New Roman" w:cs="Times New Roman"/>
          <w:sz w:val="24"/>
          <w:szCs w:val="24"/>
        </w:rPr>
        <w:t xml:space="preserve"> 60</w:t>
      </w:r>
      <w:r w:rsidRPr="5AE6D646" w:rsidR="539B3532">
        <w:rPr>
          <w:rFonts w:ascii="Times New Roman" w:hAnsi="Times New Roman" w:cs="Times New Roman"/>
          <w:sz w:val="24"/>
          <w:szCs w:val="24"/>
        </w:rPr>
        <w:t xml:space="preserve"> </w:t>
      </w:r>
      <w:r w:rsidRPr="5AE6D646" w:rsidR="01770F1B">
        <w:rPr>
          <w:rFonts w:ascii="Times New Roman" w:hAnsi="Times New Roman" w:cs="Times New Roman"/>
          <w:sz w:val="24"/>
          <w:szCs w:val="24"/>
        </w:rPr>
        <w:t>°C in a drying oven.  Dried stomachs and their content were weighed to the nearest 0.1</w:t>
      </w:r>
      <w:r w:rsidRPr="5AE6D646" w:rsidR="539B3532">
        <w:rPr>
          <w:rFonts w:ascii="Times New Roman" w:hAnsi="Times New Roman" w:cs="Times New Roman"/>
          <w:sz w:val="24"/>
          <w:szCs w:val="24"/>
        </w:rPr>
        <w:t xml:space="preserve"> </w:t>
      </w:r>
      <w:r w:rsidRPr="5AE6D646" w:rsidR="01770F1B">
        <w:rPr>
          <w:rFonts w:ascii="Times New Roman" w:hAnsi="Times New Roman" w:cs="Times New Roman"/>
          <w:sz w:val="24"/>
          <w:szCs w:val="24"/>
        </w:rPr>
        <w:t xml:space="preserve">mg.  </w:t>
      </w:r>
      <w:commentRangeStart w:id="189"/>
      <w:r w:rsidRPr="5AE6D646" w:rsidR="01770F1B">
        <w:rPr>
          <w:rFonts w:ascii="Times New Roman" w:hAnsi="Times New Roman" w:cs="Times New Roman"/>
          <w:sz w:val="24"/>
          <w:szCs w:val="24"/>
        </w:rPr>
        <w:t>Content weight percentages and frequency of occurrences were calculated for all prey items in the stomachs of each snow crab category.</w:t>
      </w:r>
      <w:commentRangeEnd w:id="189"/>
      <w:r>
        <w:rPr>
          <w:rStyle w:val="CommentReference"/>
        </w:rPr>
        <w:commentReference w:id="189"/>
      </w:r>
    </w:p>
    <w:p w:rsidRPr="00782856" w:rsidR="00782856" w:rsidP="00E33B44" w:rsidRDefault="00782856" w14:paraId="5A4301A9" w14:textId="77777777">
      <w:pPr>
        <w:spacing w:line="480" w:lineRule="auto"/>
        <w:rPr>
          <w:rFonts w:ascii="Times New Roman" w:hAnsi="Times New Roman" w:cs="Times New Roman"/>
          <w:sz w:val="24"/>
          <w:szCs w:val="24"/>
        </w:rPr>
      </w:pPr>
      <w:r w:rsidRPr="00782856">
        <w:rPr>
          <w:rFonts w:ascii="Times New Roman" w:hAnsi="Times New Roman" w:cs="Times New Roman"/>
          <w:sz w:val="24"/>
          <w:szCs w:val="24"/>
        </w:rPr>
        <w:t xml:space="preserve">Stable Isotope Analysis </w:t>
      </w:r>
    </w:p>
    <w:p w:rsidRPr="00782856" w:rsidR="00782856" w:rsidP="00782856" w:rsidRDefault="00B361E4" w14:paraId="57A38C42" w14:textId="77777777">
      <w:pPr>
        <w:spacing w:line="480" w:lineRule="auto"/>
        <w:ind w:firstLine="720"/>
        <w:rPr>
          <w:rFonts w:ascii="Times New Roman" w:hAnsi="Times New Roman" w:cs="Times New Roman"/>
          <w:sz w:val="24"/>
          <w:szCs w:val="24"/>
        </w:rPr>
      </w:pPr>
      <w:r>
        <w:rPr>
          <w:rFonts w:ascii="Times New Roman" w:hAnsi="Times New Roman" w:cs="Times New Roman"/>
          <w:sz w:val="24"/>
          <w:szCs w:val="24"/>
        </w:rPr>
        <w:t>For stable isotope analysis, s</w:t>
      </w:r>
      <w:r w:rsidRPr="00782856" w:rsidR="00782856">
        <w:rPr>
          <w:rFonts w:ascii="Times New Roman" w:hAnsi="Times New Roman" w:cs="Times New Roman"/>
          <w:sz w:val="24"/>
          <w:szCs w:val="24"/>
        </w:rPr>
        <w:t xml:space="preserve">amples of the </w:t>
      </w:r>
      <w:proofErr w:type="spellStart"/>
      <w:r w:rsidRPr="00782856" w:rsidR="00782856">
        <w:rPr>
          <w:rFonts w:ascii="Times New Roman" w:hAnsi="Times New Roman" w:cs="Times New Roman"/>
          <w:sz w:val="24"/>
          <w:szCs w:val="24"/>
        </w:rPr>
        <w:t>merus</w:t>
      </w:r>
      <w:proofErr w:type="spellEnd"/>
      <w:r w:rsidRPr="00782856" w:rsidR="00782856">
        <w:rPr>
          <w:rFonts w:ascii="Times New Roman" w:hAnsi="Times New Roman" w:cs="Times New Roman"/>
          <w:sz w:val="24"/>
          <w:szCs w:val="24"/>
        </w:rPr>
        <w:t xml:space="preserve"> muscle (2</w:t>
      </w:r>
      <w:r w:rsidRPr="00782856" w:rsidR="00782856">
        <w:rPr>
          <w:rFonts w:ascii="Times New Roman" w:hAnsi="Times New Roman" w:cs="Times New Roman"/>
          <w:sz w:val="24"/>
          <w:szCs w:val="24"/>
          <w:vertAlign w:val="superscript"/>
        </w:rPr>
        <w:t>nd</w:t>
      </w:r>
      <w:r w:rsidRPr="00782856" w:rsidR="00782856">
        <w:rPr>
          <w:rFonts w:ascii="Times New Roman" w:hAnsi="Times New Roman" w:cs="Times New Roman"/>
          <w:sz w:val="24"/>
          <w:szCs w:val="24"/>
        </w:rPr>
        <w:t xml:space="preserve"> walking leg) were carefully dissected from the exoskeleton and tendons and immediately frozen in sample bags at -20°C.  For smaller sized crabs, </w:t>
      </w:r>
      <w:proofErr w:type="spellStart"/>
      <w:r w:rsidRPr="00782856" w:rsidR="00782856">
        <w:rPr>
          <w:rFonts w:ascii="Times New Roman" w:hAnsi="Times New Roman" w:cs="Times New Roman"/>
          <w:sz w:val="24"/>
          <w:szCs w:val="24"/>
        </w:rPr>
        <w:t>merus</w:t>
      </w:r>
      <w:proofErr w:type="spellEnd"/>
      <w:r w:rsidRPr="00782856" w:rsidR="00782856">
        <w:rPr>
          <w:rFonts w:ascii="Times New Roman" w:hAnsi="Times New Roman" w:cs="Times New Roman"/>
          <w:sz w:val="24"/>
          <w:szCs w:val="24"/>
        </w:rPr>
        <w:t xml:space="preserve"> muscle from both 2</w:t>
      </w:r>
      <w:r w:rsidRPr="00782856" w:rsidR="00782856">
        <w:rPr>
          <w:rFonts w:ascii="Times New Roman" w:hAnsi="Times New Roman" w:cs="Times New Roman"/>
          <w:sz w:val="24"/>
          <w:szCs w:val="24"/>
          <w:vertAlign w:val="superscript"/>
        </w:rPr>
        <w:t>nd</w:t>
      </w:r>
      <w:r w:rsidRPr="00782856" w:rsidR="00782856">
        <w:rPr>
          <w:rFonts w:ascii="Times New Roman" w:hAnsi="Times New Roman" w:cs="Times New Roman"/>
          <w:sz w:val="24"/>
          <w:szCs w:val="24"/>
        </w:rPr>
        <w:t xml:space="preserve"> walking legs was collected in order to have the enough tissue for analysis.</w:t>
      </w:r>
    </w:p>
    <w:p w:rsidR="00782856" w:rsidP="00782856" w:rsidRDefault="00782856" w14:paraId="3848A4FB" w14:textId="77777777">
      <w:pPr>
        <w:spacing w:line="480" w:lineRule="auto"/>
        <w:ind w:firstLine="720"/>
        <w:rPr>
          <w:rFonts w:ascii="Times New Roman" w:hAnsi="Times New Roman" w:cs="Times New Roman"/>
          <w:sz w:val="24"/>
          <w:szCs w:val="24"/>
        </w:rPr>
      </w:pPr>
      <w:r w:rsidRPr="00782856">
        <w:rPr>
          <w:rFonts w:ascii="Times New Roman" w:hAnsi="Times New Roman" w:cs="Times New Roman"/>
          <w:sz w:val="24"/>
          <w:szCs w:val="24"/>
        </w:rPr>
        <w:t xml:space="preserve">In the laboratory, snow crab muscle samples were thawed and transferred in 20 ml vials with top openings covered with aluminum foil.  </w:t>
      </w:r>
      <w:r w:rsidR="005B383D">
        <w:rPr>
          <w:rFonts w:ascii="Times New Roman" w:hAnsi="Times New Roman" w:cs="Times New Roman"/>
          <w:sz w:val="24"/>
          <w:szCs w:val="24"/>
        </w:rPr>
        <w:t xml:space="preserve">Muscle </w:t>
      </w:r>
      <w:r w:rsidRPr="00782856">
        <w:rPr>
          <w:rFonts w:ascii="Times New Roman" w:hAnsi="Times New Roman" w:cs="Times New Roman"/>
          <w:sz w:val="24"/>
          <w:szCs w:val="24"/>
        </w:rPr>
        <w:t>samples were dried in a drying oven for a minimum of 48 hours at 60</w:t>
      </w:r>
      <w:r w:rsidR="00E33B44">
        <w:rPr>
          <w:rFonts w:ascii="Times New Roman" w:hAnsi="Times New Roman" w:cs="Times New Roman"/>
          <w:sz w:val="24"/>
          <w:szCs w:val="24"/>
        </w:rPr>
        <w:t xml:space="preserve"> </w:t>
      </w:r>
      <w:r w:rsidRPr="00782856">
        <w:rPr>
          <w:rFonts w:ascii="Times New Roman" w:hAnsi="Times New Roman" w:cs="Times New Roman"/>
          <w:sz w:val="24"/>
          <w:szCs w:val="24"/>
        </w:rPr>
        <w:t xml:space="preserve">°C.  Samples were then manually grinded into a fine powder with a mortar and pestle, returned in capped vials and brought to the Stable Isotopes in Nature Laboratory, Fredericton, New Brunswick for C and N </w:t>
      </w:r>
      <w:r w:rsidR="00E33B44">
        <w:rPr>
          <w:rFonts w:ascii="Times New Roman" w:hAnsi="Times New Roman" w:cs="Times New Roman"/>
          <w:sz w:val="24"/>
          <w:szCs w:val="24"/>
        </w:rPr>
        <w:t xml:space="preserve">isotope </w:t>
      </w:r>
      <w:r w:rsidRPr="00782856">
        <w:rPr>
          <w:rFonts w:ascii="Times New Roman" w:hAnsi="Times New Roman" w:cs="Times New Roman"/>
          <w:sz w:val="24"/>
          <w:szCs w:val="24"/>
        </w:rPr>
        <w:t xml:space="preserve">analysis.  Dried tissue samples were weighed to the nearest </w:t>
      </w:r>
      <w:commentRangeStart w:id="190"/>
      <w:r w:rsidRPr="00782856">
        <w:rPr>
          <w:rFonts w:ascii="Times New Roman" w:hAnsi="Times New Roman" w:cs="Times New Roman"/>
          <w:sz w:val="24"/>
          <w:szCs w:val="24"/>
        </w:rPr>
        <w:t xml:space="preserve">0.001mg </w:t>
      </w:r>
      <w:commentRangeEnd w:id="190"/>
      <w:r w:rsidR="00A2474B">
        <w:rPr>
          <w:rStyle w:val="CommentReference"/>
        </w:rPr>
        <w:commentReference w:id="190"/>
      </w:r>
      <w:r w:rsidRPr="00782856">
        <w:rPr>
          <w:rFonts w:ascii="Times New Roman" w:hAnsi="Times New Roman" w:cs="Times New Roman"/>
          <w:sz w:val="24"/>
          <w:szCs w:val="24"/>
        </w:rPr>
        <w:t xml:space="preserve">and packed into tin capsules.  Samples were flash combusted at 1100ºC using either a Carlo </w:t>
      </w:r>
      <w:proofErr w:type="spellStart"/>
      <w:r w:rsidRPr="00782856">
        <w:rPr>
          <w:rFonts w:ascii="Times New Roman" w:hAnsi="Times New Roman" w:cs="Times New Roman"/>
          <w:sz w:val="24"/>
          <w:szCs w:val="24"/>
        </w:rPr>
        <w:t>Erba</w:t>
      </w:r>
      <w:proofErr w:type="spellEnd"/>
      <w:r w:rsidRPr="00782856">
        <w:rPr>
          <w:rFonts w:ascii="Times New Roman" w:hAnsi="Times New Roman" w:cs="Times New Roman"/>
          <w:sz w:val="24"/>
          <w:szCs w:val="24"/>
        </w:rPr>
        <w:t xml:space="preserve"> NC2500 or </w:t>
      </w:r>
      <w:proofErr w:type="spellStart"/>
      <w:r w:rsidRPr="00782856">
        <w:rPr>
          <w:rFonts w:ascii="Times New Roman" w:hAnsi="Times New Roman" w:cs="Times New Roman"/>
          <w:sz w:val="24"/>
          <w:szCs w:val="24"/>
        </w:rPr>
        <w:t>Costech</w:t>
      </w:r>
      <w:proofErr w:type="spellEnd"/>
      <w:r w:rsidRPr="00782856">
        <w:rPr>
          <w:rFonts w:ascii="Times New Roman" w:hAnsi="Times New Roman" w:cs="Times New Roman"/>
          <w:sz w:val="24"/>
          <w:szCs w:val="24"/>
        </w:rPr>
        <w:t xml:space="preserve"> 4010 Elemental </w:t>
      </w:r>
      <w:r w:rsidRPr="00782856">
        <w:rPr>
          <w:rFonts w:ascii="Times New Roman" w:hAnsi="Times New Roman" w:cs="Times New Roman"/>
          <w:sz w:val="24"/>
          <w:szCs w:val="24"/>
        </w:rPr>
        <w:lastRenderedPageBreak/>
        <w:t xml:space="preserve">Analyser and resultant gases via continuous-flow were analyzed </w:t>
      </w:r>
      <w:r w:rsidR="00E33B44">
        <w:rPr>
          <w:rFonts w:ascii="Times New Roman" w:hAnsi="Times New Roman" w:cs="Times New Roman"/>
          <w:sz w:val="24"/>
          <w:szCs w:val="24"/>
        </w:rPr>
        <w:t>using a DELTA Advantage i</w:t>
      </w:r>
      <w:r w:rsidRPr="00782856">
        <w:rPr>
          <w:rFonts w:ascii="Times New Roman" w:hAnsi="Times New Roman" w:cs="Times New Roman"/>
          <w:sz w:val="24"/>
          <w:szCs w:val="24"/>
        </w:rPr>
        <w:t xml:space="preserve">sotope </w:t>
      </w:r>
      <w:r w:rsidR="00E33B44">
        <w:rPr>
          <w:rFonts w:ascii="Times New Roman" w:hAnsi="Times New Roman" w:cs="Times New Roman"/>
          <w:sz w:val="24"/>
          <w:szCs w:val="24"/>
        </w:rPr>
        <w:t>r</w:t>
      </w:r>
      <w:r w:rsidRPr="00782856">
        <w:rPr>
          <w:rFonts w:ascii="Times New Roman" w:hAnsi="Times New Roman" w:cs="Times New Roman"/>
          <w:sz w:val="24"/>
          <w:szCs w:val="24"/>
        </w:rPr>
        <w:t>atio</w:t>
      </w:r>
      <w:r w:rsidR="00E33B44">
        <w:rPr>
          <w:rFonts w:ascii="Times New Roman" w:hAnsi="Times New Roman" w:cs="Times New Roman"/>
          <w:sz w:val="24"/>
          <w:szCs w:val="24"/>
        </w:rPr>
        <w:t xml:space="preserve"> mass s</w:t>
      </w:r>
      <w:r w:rsidRPr="00782856">
        <w:rPr>
          <w:rFonts w:ascii="Times New Roman" w:hAnsi="Times New Roman" w:cs="Times New Roman"/>
          <w:sz w:val="24"/>
          <w:szCs w:val="24"/>
        </w:rPr>
        <w:t>pectrometer</w:t>
      </w:r>
      <w:r w:rsidR="00E33B44">
        <w:rPr>
          <w:rFonts w:ascii="Times New Roman" w:hAnsi="Times New Roman" w:cs="Times New Roman"/>
          <w:sz w:val="24"/>
          <w:szCs w:val="24"/>
        </w:rPr>
        <w:t xml:space="preserve"> (Thermo Fisher Scientific, Waltham, MA, USA)</w:t>
      </w:r>
      <w:r w:rsidRPr="00782856">
        <w:rPr>
          <w:rFonts w:ascii="Times New Roman" w:hAnsi="Times New Roman" w:cs="Times New Roman"/>
          <w:sz w:val="24"/>
          <w:szCs w:val="24"/>
        </w:rPr>
        <w:t>.  Isotopic ratios were expressed in conventional delta (</w:t>
      </w:r>
      <w:r w:rsidRPr="00E33B44">
        <w:rPr>
          <w:rFonts w:ascii="Times New Roman" w:hAnsi="Times New Roman" w:cs="Times New Roman"/>
          <w:i/>
          <w:sz w:val="24"/>
          <w:szCs w:val="24"/>
        </w:rPr>
        <w:t>δ</w:t>
      </w:r>
      <w:r w:rsidRPr="00782856">
        <w:rPr>
          <w:rFonts w:ascii="Times New Roman" w:hAnsi="Times New Roman" w:cs="Times New Roman"/>
          <w:sz w:val="24"/>
          <w:szCs w:val="24"/>
        </w:rPr>
        <w:t>) notation in parts per thousand</w:t>
      </w:r>
      <w:r w:rsidR="00E33B44">
        <w:rPr>
          <w:rFonts w:ascii="Times New Roman" w:hAnsi="Times New Roman" w:cs="Times New Roman"/>
          <w:sz w:val="24"/>
          <w:szCs w:val="24"/>
        </w:rPr>
        <w:t xml:space="preserve"> (‰) deviations from the international standards (AIR for nitrogen and V-PDB for carbon) as follows</w:t>
      </w:r>
      <w:r w:rsidRPr="00782856">
        <w:rPr>
          <w:rFonts w:ascii="Times New Roman" w:hAnsi="Times New Roman" w:cs="Times New Roman"/>
          <w:sz w:val="24"/>
          <w:szCs w:val="24"/>
        </w:rPr>
        <w:t xml:space="preserve">: </w:t>
      </w:r>
      <w:r w:rsidRPr="00E33B44">
        <w:rPr>
          <w:rFonts w:ascii="Times New Roman" w:hAnsi="Times New Roman" w:cs="Times New Roman"/>
          <w:i/>
          <w:sz w:val="24"/>
          <w:szCs w:val="24"/>
        </w:rPr>
        <w:t>δ</w:t>
      </w:r>
      <w:r w:rsidRPr="00782856">
        <w:rPr>
          <w:rFonts w:ascii="Times New Roman" w:hAnsi="Times New Roman" w:cs="Times New Roman"/>
          <w:sz w:val="24"/>
          <w:szCs w:val="24"/>
        </w:rPr>
        <w:t xml:space="preserve"> X = [(R sample / R st</w:t>
      </w:r>
      <w:r w:rsidR="00431AC2">
        <w:rPr>
          <w:rFonts w:ascii="Times New Roman" w:hAnsi="Times New Roman" w:cs="Times New Roman"/>
          <w:sz w:val="24"/>
          <w:szCs w:val="24"/>
        </w:rPr>
        <w:t>andard) -1]</w:t>
      </w:r>
      <w:r w:rsidRPr="00782856">
        <w:rPr>
          <w:rFonts w:ascii="Times New Roman" w:hAnsi="Times New Roman" w:cs="Times New Roman"/>
          <w:sz w:val="24"/>
          <w:szCs w:val="24"/>
        </w:rPr>
        <w:t xml:space="preserve"> where X is </w:t>
      </w:r>
      <w:r w:rsidRPr="00782856">
        <w:rPr>
          <w:rFonts w:ascii="Times New Roman" w:hAnsi="Times New Roman" w:cs="Times New Roman"/>
          <w:sz w:val="24"/>
          <w:szCs w:val="24"/>
          <w:vertAlign w:val="superscript"/>
        </w:rPr>
        <w:t>13</w:t>
      </w:r>
      <w:r w:rsidRPr="00782856">
        <w:rPr>
          <w:rFonts w:ascii="Times New Roman" w:hAnsi="Times New Roman" w:cs="Times New Roman"/>
          <w:sz w:val="24"/>
          <w:szCs w:val="24"/>
        </w:rPr>
        <w:t xml:space="preserve">C or </w:t>
      </w:r>
      <w:r w:rsidRPr="00782856">
        <w:rPr>
          <w:rFonts w:ascii="Times New Roman" w:hAnsi="Times New Roman" w:cs="Times New Roman"/>
          <w:sz w:val="24"/>
          <w:szCs w:val="24"/>
          <w:vertAlign w:val="superscript"/>
        </w:rPr>
        <w:t>15</w:t>
      </w:r>
      <w:r w:rsidRPr="00782856">
        <w:rPr>
          <w:rFonts w:ascii="Times New Roman" w:hAnsi="Times New Roman" w:cs="Times New Roman"/>
          <w:sz w:val="24"/>
          <w:szCs w:val="24"/>
        </w:rPr>
        <w:t>N</w:t>
      </w:r>
      <w:r w:rsidR="00206065">
        <w:rPr>
          <w:rFonts w:ascii="Times New Roman" w:hAnsi="Times New Roman" w:cs="Times New Roman"/>
          <w:sz w:val="24"/>
          <w:szCs w:val="24"/>
        </w:rPr>
        <w:t xml:space="preserve"> </w:t>
      </w:r>
      <w:r w:rsidRPr="00782856">
        <w:rPr>
          <w:rFonts w:ascii="Times New Roman" w:hAnsi="Times New Roman" w:cs="Times New Roman"/>
          <w:sz w:val="24"/>
          <w:szCs w:val="24"/>
        </w:rPr>
        <w:t xml:space="preserve">and R is the ratio of </w:t>
      </w:r>
      <w:r w:rsidRPr="00782856">
        <w:rPr>
          <w:rFonts w:ascii="Times New Roman" w:hAnsi="Times New Roman" w:cs="Times New Roman"/>
          <w:sz w:val="24"/>
          <w:szCs w:val="24"/>
          <w:vertAlign w:val="superscript"/>
        </w:rPr>
        <w:t>13</w:t>
      </w:r>
      <w:r w:rsidRPr="00782856">
        <w:rPr>
          <w:rFonts w:ascii="Times New Roman" w:hAnsi="Times New Roman" w:cs="Times New Roman"/>
          <w:sz w:val="24"/>
          <w:szCs w:val="24"/>
        </w:rPr>
        <w:t>C /</w:t>
      </w:r>
      <w:r w:rsidRPr="00782856">
        <w:rPr>
          <w:rFonts w:ascii="Times New Roman" w:hAnsi="Times New Roman" w:cs="Times New Roman"/>
          <w:sz w:val="24"/>
          <w:szCs w:val="24"/>
          <w:vertAlign w:val="superscript"/>
        </w:rPr>
        <w:t>12</w:t>
      </w:r>
      <w:r w:rsidRPr="00782856">
        <w:rPr>
          <w:rFonts w:ascii="Times New Roman" w:hAnsi="Times New Roman" w:cs="Times New Roman"/>
          <w:sz w:val="24"/>
          <w:szCs w:val="24"/>
        </w:rPr>
        <w:t xml:space="preserve">C or </w:t>
      </w:r>
      <w:r w:rsidRPr="00782856">
        <w:rPr>
          <w:rFonts w:ascii="Times New Roman" w:hAnsi="Times New Roman" w:cs="Times New Roman"/>
          <w:sz w:val="24"/>
          <w:szCs w:val="24"/>
          <w:vertAlign w:val="superscript"/>
        </w:rPr>
        <w:t>15</w:t>
      </w:r>
      <w:r w:rsidRPr="00782856">
        <w:rPr>
          <w:rFonts w:ascii="Times New Roman" w:hAnsi="Times New Roman" w:cs="Times New Roman"/>
          <w:sz w:val="24"/>
          <w:szCs w:val="24"/>
        </w:rPr>
        <w:t>N /</w:t>
      </w:r>
      <w:r w:rsidRPr="00782856">
        <w:rPr>
          <w:rFonts w:ascii="Times New Roman" w:hAnsi="Times New Roman" w:cs="Times New Roman"/>
          <w:sz w:val="24"/>
          <w:szCs w:val="24"/>
          <w:vertAlign w:val="superscript"/>
        </w:rPr>
        <w:t>14</w:t>
      </w:r>
      <w:r w:rsidRPr="00782856">
        <w:rPr>
          <w:rFonts w:ascii="Times New Roman" w:hAnsi="Times New Roman" w:cs="Times New Roman"/>
          <w:sz w:val="24"/>
          <w:szCs w:val="24"/>
        </w:rPr>
        <w:t>N.  Measurements of commercially available reference material were compared across all runs for accuracy and precision.  These reference materials were calibrated against the International Atomic Energy Agency (IAEA) standards.  Within a given analytical run, one standard deviation of sample repeats was never</w:t>
      </w:r>
      <w:r w:rsidR="00431AC2">
        <w:rPr>
          <w:rFonts w:ascii="Times New Roman" w:hAnsi="Times New Roman" w:cs="Times New Roman"/>
          <w:sz w:val="24"/>
          <w:szCs w:val="24"/>
        </w:rPr>
        <w:t xml:space="preserve"> greater than 0.13</w:t>
      </w:r>
      <w:r w:rsidRPr="00782856">
        <w:rPr>
          <w:rFonts w:ascii="Times New Roman" w:hAnsi="Times New Roman" w:cs="Times New Roman"/>
          <w:sz w:val="24"/>
          <w:szCs w:val="24"/>
        </w:rPr>
        <w:t xml:space="preserve">‰ for </w:t>
      </w:r>
      <w:r w:rsidRPr="00431AC2">
        <w:rPr>
          <w:rFonts w:ascii="Times New Roman" w:hAnsi="Times New Roman" w:cs="Times New Roman"/>
          <w:i/>
          <w:sz w:val="24"/>
          <w:szCs w:val="24"/>
        </w:rPr>
        <w:t>δ</w:t>
      </w:r>
      <w:r w:rsidRPr="00782856">
        <w:rPr>
          <w:rFonts w:ascii="Times New Roman" w:hAnsi="Times New Roman" w:cs="Times New Roman"/>
          <w:sz w:val="24"/>
          <w:szCs w:val="24"/>
        </w:rPr>
        <w:t xml:space="preserve"> </w:t>
      </w:r>
      <w:r w:rsidRPr="00782856">
        <w:rPr>
          <w:rFonts w:ascii="Times New Roman" w:hAnsi="Times New Roman" w:cs="Times New Roman"/>
          <w:sz w:val="24"/>
          <w:szCs w:val="24"/>
          <w:vertAlign w:val="superscript"/>
        </w:rPr>
        <w:t>13</w:t>
      </w:r>
      <w:r w:rsidR="00431AC2">
        <w:rPr>
          <w:rFonts w:ascii="Times New Roman" w:hAnsi="Times New Roman" w:cs="Times New Roman"/>
          <w:sz w:val="24"/>
          <w:szCs w:val="24"/>
        </w:rPr>
        <w:t>C or 0.19</w:t>
      </w:r>
      <w:r w:rsidRPr="00782856">
        <w:rPr>
          <w:rFonts w:ascii="Times New Roman" w:hAnsi="Times New Roman" w:cs="Times New Roman"/>
          <w:sz w:val="24"/>
          <w:szCs w:val="24"/>
        </w:rPr>
        <w:t xml:space="preserve">‰ for </w:t>
      </w:r>
      <w:r w:rsidRPr="00431AC2">
        <w:rPr>
          <w:rFonts w:ascii="Times New Roman" w:hAnsi="Times New Roman" w:cs="Times New Roman"/>
          <w:i/>
          <w:sz w:val="24"/>
          <w:szCs w:val="24"/>
        </w:rPr>
        <w:t>δ</w:t>
      </w:r>
      <w:r w:rsidRPr="00782856">
        <w:rPr>
          <w:rFonts w:ascii="Times New Roman" w:hAnsi="Times New Roman" w:cs="Times New Roman"/>
          <w:sz w:val="24"/>
          <w:szCs w:val="24"/>
        </w:rPr>
        <w:t xml:space="preserve"> </w:t>
      </w:r>
      <w:r w:rsidRPr="00782856">
        <w:rPr>
          <w:rFonts w:ascii="Times New Roman" w:hAnsi="Times New Roman" w:cs="Times New Roman"/>
          <w:sz w:val="24"/>
          <w:szCs w:val="24"/>
          <w:vertAlign w:val="superscript"/>
        </w:rPr>
        <w:t>15</w:t>
      </w:r>
      <w:r w:rsidR="00431AC2">
        <w:rPr>
          <w:rFonts w:ascii="Times New Roman" w:hAnsi="Times New Roman" w:cs="Times New Roman"/>
          <w:sz w:val="24"/>
          <w:szCs w:val="24"/>
        </w:rPr>
        <w:t>N.  Analytical precision</w:t>
      </w:r>
      <w:r w:rsidRPr="00782856">
        <w:rPr>
          <w:rFonts w:ascii="Times New Roman" w:hAnsi="Times New Roman" w:cs="Times New Roman"/>
          <w:sz w:val="24"/>
          <w:szCs w:val="24"/>
        </w:rPr>
        <w:t xml:space="preserve"> </w:t>
      </w:r>
      <w:r w:rsidR="00431AC2">
        <w:rPr>
          <w:rFonts w:ascii="Times New Roman" w:hAnsi="Times New Roman" w:cs="Times New Roman"/>
          <w:sz w:val="24"/>
          <w:szCs w:val="24"/>
        </w:rPr>
        <w:t xml:space="preserve">estimated as the SD of replicate analyses from laboratory standards </w:t>
      </w:r>
      <w:r w:rsidRPr="00782856">
        <w:rPr>
          <w:rFonts w:ascii="Times New Roman" w:hAnsi="Times New Roman" w:cs="Times New Roman"/>
          <w:sz w:val="24"/>
          <w:szCs w:val="24"/>
        </w:rPr>
        <w:t>averaged 0.13‰</w:t>
      </w:r>
      <w:r w:rsidR="00431AC2">
        <w:rPr>
          <w:rFonts w:ascii="Times New Roman" w:hAnsi="Times New Roman" w:cs="Times New Roman"/>
          <w:sz w:val="24"/>
          <w:szCs w:val="24"/>
        </w:rPr>
        <w:t xml:space="preserve"> and 0.14</w:t>
      </w:r>
      <w:r w:rsidRPr="00782856">
        <w:rPr>
          <w:rFonts w:ascii="Times New Roman" w:hAnsi="Times New Roman" w:cs="Times New Roman"/>
          <w:sz w:val="24"/>
          <w:szCs w:val="24"/>
        </w:rPr>
        <w:t>‰ for carbon and nitrogen, respectively.</w:t>
      </w:r>
    </w:p>
    <w:p w:rsidR="001F439F" w:rsidP="001F439F" w:rsidRDefault="001F439F" w14:paraId="55EE0554" w14:textId="77777777">
      <w:pPr>
        <w:spacing w:line="480" w:lineRule="auto"/>
        <w:rPr>
          <w:rFonts w:ascii="Times New Roman" w:hAnsi="Times New Roman" w:cs="Times New Roman"/>
          <w:sz w:val="24"/>
          <w:szCs w:val="24"/>
        </w:rPr>
      </w:pPr>
      <w:r>
        <w:rPr>
          <w:rFonts w:ascii="Times New Roman" w:hAnsi="Times New Roman" w:cs="Times New Roman"/>
          <w:sz w:val="24"/>
          <w:szCs w:val="24"/>
        </w:rPr>
        <w:t>Statistics</w:t>
      </w:r>
    </w:p>
    <w:p w:rsidRPr="00B361E4" w:rsidR="00CB26E4" w:rsidP="00B361E4" w:rsidRDefault="00A80973" w14:paraId="274F40AF" w14:textId="77777777">
      <w:pPr>
        <w:spacing w:line="480" w:lineRule="auto"/>
        <w:ind w:firstLine="720"/>
        <w:rPr>
          <w:rFonts w:ascii="Times New Roman" w:hAnsi="Times New Roman" w:cs="Times New Roman"/>
          <w:b/>
          <w:bCs/>
          <w:sz w:val="24"/>
          <w:szCs w:val="24"/>
          <w:lang w:val="en-US"/>
        </w:rPr>
      </w:pPr>
      <w:r w:rsidRPr="00A80973">
        <w:rPr>
          <w:rFonts w:ascii="Times New Roman" w:hAnsi="Times New Roman" w:cs="Times New Roman"/>
          <w:sz w:val="24"/>
          <w:szCs w:val="24"/>
          <w:lang w:val="en-US"/>
        </w:rPr>
        <w:t xml:space="preserve">Data analysis using parametric and non-parametric tests was performed with Minitab ® (version 16.2.3.0, MINITAB Inc. State College, PA, USA) and </w:t>
      </w:r>
      <w:commentRangeStart w:id="191"/>
      <w:r w:rsidRPr="00A80973">
        <w:rPr>
          <w:rFonts w:ascii="Times New Roman" w:hAnsi="Times New Roman" w:cs="Times New Roman"/>
          <w:sz w:val="24"/>
          <w:szCs w:val="24"/>
          <w:lang w:val="en-US"/>
        </w:rPr>
        <w:t>Microsoft Excel (version 14.0</w:t>
      </w:r>
      <w:proofErr w:type="gramStart"/>
      <w:r w:rsidRPr="00A80973">
        <w:rPr>
          <w:rFonts w:ascii="Times New Roman" w:hAnsi="Times New Roman" w:cs="Times New Roman"/>
          <w:sz w:val="24"/>
          <w:szCs w:val="24"/>
          <w:lang w:val="en-US"/>
        </w:rPr>
        <w:t>.,</w:t>
      </w:r>
      <w:proofErr w:type="gramEnd"/>
      <w:r w:rsidRPr="00A80973">
        <w:rPr>
          <w:rFonts w:ascii="Times New Roman" w:hAnsi="Times New Roman" w:cs="Times New Roman"/>
          <w:sz w:val="24"/>
          <w:szCs w:val="24"/>
          <w:lang w:val="en-US"/>
        </w:rPr>
        <w:t xml:space="preserve"> Microsoft. </w:t>
      </w:r>
      <w:proofErr w:type="gramStart"/>
      <w:r w:rsidRPr="00A80973">
        <w:rPr>
          <w:rFonts w:ascii="Times New Roman" w:hAnsi="Times New Roman" w:cs="Times New Roman"/>
          <w:sz w:val="24"/>
          <w:szCs w:val="24"/>
          <w:lang w:val="en-US"/>
        </w:rPr>
        <w:t xml:space="preserve">Redmond, Washington, DC, USA) statistical software </w:t>
      </w:r>
      <w:commentRangeEnd w:id="191"/>
      <w:r w:rsidR="00A2474B">
        <w:rPr>
          <w:rStyle w:val="CommentReference"/>
        </w:rPr>
        <w:commentReference w:id="191"/>
      </w:r>
      <w:r w:rsidRPr="00A80973">
        <w:rPr>
          <w:rFonts w:ascii="Times New Roman" w:hAnsi="Times New Roman" w:cs="Times New Roman"/>
          <w:sz w:val="24"/>
          <w:szCs w:val="24"/>
          <w:lang w:val="en-US"/>
        </w:rPr>
        <w:t>packages.</w:t>
      </w:r>
      <w:proofErr w:type="gramEnd"/>
      <w:r w:rsidRPr="00A80973">
        <w:rPr>
          <w:rFonts w:ascii="Times New Roman" w:hAnsi="Times New Roman" w:cs="Times New Roman"/>
          <w:sz w:val="24"/>
          <w:szCs w:val="24"/>
          <w:lang w:val="en-US"/>
        </w:rPr>
        <w:t xml:space="preserve">  Data were examined for normality (based on the Anderson-Darling normality test), and variance homogeneity (Bartlett’s test).  As data did not follow a normal distribution, or </w:t>
      </w:r>
      <w:proofErr w:type="spellStart"/>
      <w:r w:rsidRPr="00A80973">
        <w:rPr>
          <w:rFonts w:ascii="Times New Roman" w:hAnsi="Times New Roman" w:cs="Times New Roman"/>
          <w:sz w:val="24"/>
          <w:szCs w:val="24"/>
          <w:lang w:val="en-US"/>
        </w:rPr>
        <w:t>heteroscedasticity</w:t>
      </w:r>
      <w:proofErr w:type="spellEnd"/>
      <w:r w:rsidRPr="00A80973">
        <w:rPr>
          <w:rFonts w:ascii="Times New Roman" w:hAnsi="Times New Roman" w:cs="Times New Roman"/>
          <w:sz w:val="24"/>
          <w:szCs w:val="24"/>
          <w:lang w:val="en-US"/>
        </w:rPr>
        <w:t xml:space="preserve"> was detected and did not improve even after data transformation, non-parametric tests (</w:t>
      </w:r>
      <w:proofErr w:type="spellStart"/>
      <w:r w:rsidRPr="00A80973">
        <w:rPr>
          <w:rFonts w:ascii="Times New Roman" w:hAnsi="Times New Roman" w:cs="Times New Roman"/>
          <w:sz w:val="24"/>
          <w:szCs w:val="24"/>
          <w:lang w:val="en-US"/>
        </w:rPr>
        <w:t>Kruskal</w:t>
      </w:r>
      <w:proofErr w:type="spellEnd"/>
      <w:r w:rsidRPr="00A80973">
        <w:rPr>
          <w:rFonts w:ascii="Times New Roman" w:hAnsi="Times New Roman" w:cs="Times New Roman"/>
          <w:sz w:val="24"/>
          <w:szCs w:val="24"/>
          <w:lang w:val="en-US"/>
        </w:rPr>
        <w:t>-Wallis, followed by nonparametric multiple comparison tests) were applied.  All results obtained were considered significant at the significance level of 0.05.</w:t>
      </w:r>
    </w:p>
    <w:p w:rsidR="00801580" w:rsidP="00801580" w:rsidRDefault="00801580" w14:paraId="267132E5" w14:textId="77777777">
      <w:pPr>
        <w:spacing w:line="480" w:lineRule="auto"/>
        <w:rPr>
          <w:rFonts w:ascii="Times New Roman" w:hAnsi="Times New Roman" w:cs="Times New Roman"/>
          <w:sz w:val="24"/>
          <w:szCs w:val="24"/>
        </w:rPr>
      </w:pPr>
      <w:r>
        <w:rPr>
          <w:rFonts w:ascii="Times New Roman" w:hAnsi="Times New Roman" w:cs="Times New Roman"/>
          <w:sz w:val="24"/>
          <w:szCs w:val="24"/>
        </w:rPr>
        <w:t>Results</w:t>
      </w:r>
    </w:p>
    <w:p w:rsidR="00801580" w:rsidP="00801580" w:rsidRDefault="001F439F" w14:paraId="5FBA534E" w14:textId="77777777">
      <w:pPr>
        <w:spacing w:line="480" w:lineRule="auto"/>
        <w:rPr>
          <w:rFonts w:ascii="Times New Roman" w:hAnsi="Times New Roman" w:cs="Times New Roman"/>
          <w:sz w:val="24"/>
          <w:szCs w:val="24"/>
        </w:rPr>
      </w:pPr>
      <w:r>
        <w:rPr>
          <w:rFonts w:ascii="Times New Roman" w:hAnsi="Times New Roman" w:cs="Times New Roman"/>
          <w:sz w:val="24"/>
          <w:szCs w:val="24"/>
        </w:rPr>
        <w:t>Stomach content analysis</w:t>
      </w:r>
    </w:p>
    <w:p w:rsidR="00D94990" w:rsidP="00D94990" w:rsidRDefault="00D94990" w14:paraId="0A1AC88E" w14:textId="6428A92A">
      <w:pPr>
        <w:spacing w:line="480" w:lineRule="auto"/>
        <w:ind w:firstLine="720"/>
        <w:contextualSpacing/>
        <w:rPr>
          <w:rFonts w:ascii="Times New Roman" w:hAnsi="Times New Roman" w:cs="Times New Roman"/>
          <w:color w:val="FF0000"/>
          <w:sz w:val="24"/>
          <w:szCs w:val="24"/>
        </w:rPr>
      </w:pPr>
      <w:r w:rsidRPr="70569C00" w:rsidR="00D94990">
        <w:rPr>
          <w:rFonts w:ascii="Times New Roman" w:hAnsi="Times New Roman" w:cs="Times New Roman"/>
          <w:sz w:val="24"/>
          <w:szCs w:val="24"/>
        </w:rPr>
        <w:t xml:space="preserve">A total of </w:t>
      </w:r>
      <w:commentRangeStart w:id="192"/>
      <w:r w:rsidRPr="70569C00" w:rsidR="00D94990">
        <w:rPr>
          <w:rFonts w:ascii="Times New Roman" w:hAnsi="Times New Roman" w:cs="Times New Roman"/>
          <w:sz w:val="24"/>
          <w:szCs w:val="24"/>
        </w:rPr>
        <w:t xml:space="preserve">2282 snow crab stomachs </w:t>
      </w:r>
      <w:commentRangeEnd w:id="192"/>
      <w:r>
        <w:rPr>
          <w:rStyle w:val="CommentReference"/>
        </w:rPr>
        <w:commentReference w:id="192"/>
      </w:r>
      <w:r w:rsidRPr="70569C00" w:rsidR="00D94990">
        <w:rPr>
          <w:rFonts w:ascii="Times New Roman" w:hAnsi="Times New Roman" w:cs="Times New Roman"/>
          <w:sz w:val="24"/>
          <w:szCs w:val="24"/>
        </w:rPr>
        <w:t>were collected and analysed for this study</w:t>
      </w:r>
      <w:r w:rsidRPr="70569C00" w:rsidR="00D94990">
        <w:rPr>
          <w:rFonts w:ascii="Times New Roman" w:hAnsi="Times New Roman" w:cs="Times New Roman"/>
          <w:sz w:val="24"/>
          <w:szCs w:val="24"/>
        </w:rPr>
        <w:t xml:space="preserve"> (Table 1</w:t>
      </w:r>
      <w:r w:rsidRPr="70569C00" w:rsidR="00D94990">
        <w:rPr>
          <w:rFonts w:ascii="Times New Roman" w:hAnsi="Times New Roman" w:cs="Times New Roman"/>
          <w:sz w:val="24"/>
          <w:szCs w:val="24"/>
        </w:rPr>
        <w:t xml:space="preserve">).  Visually, </w:t>
      </w:r>
      <w:proofErr w:type="gramStart"/>
      <w:r w:rsidRPr="70569C00" w:rsidR="00D94990">
        <w:rPr>
          <w:rFonts w:ascii="Times New Roman" w:hAnsi="Times New Roman" w:cs="Times New Roman"/>
          <w:sz w:val="24"/>
          <w:szCs w:val="24"/>
        </w:rPr>
        <w:t>the majority of</w:t>
      </w:r>
      <w:proofErr w:type="gramEnd"/>
      <w:r w:rsidRPr="70569C00" w:rsidR="00D94990">
        <w:rPr>
          <w:rFonts w:ascii="Times New Roman" w:hAnsi="Times New Roman" w:cs="Times New Roman"/>
          <w:sz w:val="24"/>
          <w:szCs w:val="24"/>
        </w:rPr>
        <w:t xml:space="preserve"> crab stomachs (70%) were less than 25% full and 1%</w:t>
      </w:r>
      <w:r w:rsidRPr="70569C00" w:rsidR="00D94990">
        <w:rPr>
          <w:rFonts w:ascii="Times New Roman" w:hAnsi="Times New Roman" w:cs="Times New Roman"/>
          <w:sz w:val="24"/>
          <w:szCs w:val="24"/>
        </w:rPr>
        <w:t xml:space="preserve"> were </w:t>
      </w:r>
      <w:r w:rsidRPr="70569C00" w:rsidR="00A2474B">
        <w:rPr>
          <w:rFonts w:ascii="Times New Roman" w:hAnsi="Times New Roman" w:cs="Times New Roman"/>
          <w:sz w:val="24"/>
          <w:szCs w:val="24"/>
        </w:rPr>
        <w:t xml:space="preserve">found to be </w:t>
      </w:r>
      <w:r w:rsidRPr="70569C00" w:rsidR="00D94990">
        <w:rPr>
          <w:rFonts w:ascii="Times New Roman" w:hAnsi="Times New Roman" w:cs="Times New Roman"/>
          <w:sz w:val="24"/>
          <w:szCs w:val="24"/>
        </w:rPr>
        <w:t>completely empty (Figure 3</w:t>
      </w:r>
      <w:r w:rsidRPr="70569C00" w:rsidR="00D94990">
        <w:rPr>
          <w:rFonts w:ascii="Times New Roman" w:hAnsi="Times New Roman" w:cs="Times New Roman"/>
          <w:sz w:val="24"/>
          <w:szCs w:val="24"/>
        </w:rPr>
        <w:t>).  In terms of total stomach content weights, 47.9% contained less th</w:t>
      </w:r>
      <w:r w:rsidRPr="70569C00" w:rsidR="00D94990">
        <w:rPr>
          <w:rFonts w:ascii="Times New Roman" w:hAnsi="Times New Roman" w:cs="Times New Roman"/>
          <w:sz w:val="24"/>
          <w:szCs w:val="24"/>
        </w:rPr>
        <w:t>an 10 mg of food items (Figure 4</w:t>
      </w:r>
      <w:r w:rsidRPr="70569C00" w:rsidR="00D94990">
        <w:rPr>
          <w:rFonts w:ascii="Times New Roman" w:hAnsi="Times New Roman" w:cs="Times New Roman"/>
          <w:sz w:val="24"/>
          <w:szCs w:val="24"/>
        </w:rPr>
        <w:t xml:space="preserve">).  Stomach content weights by size class are </w:t>
      </w:r>
      <w:r w:rsidRPr="70569C00" w:rsidR="00D94990">
        <w:rPr>
          <w:rFonts w:ascii="Times New Roman" w:hAnsi="Times New Roman" w:cs="Times New Roman"/>
          <w:sz w:val="24"/>
          <w:szCs w:val="24"/>
        </w:rPr>
        <w:t>summarized in Figure 5</w:t>
      </w:r>
      <w:r w:rsidRPr="70569C00" w:rsidR="00D94990">
        <w:rPr>
          <w:rFonts w:ascii="Times New Roman" w:hAnsi="Times New Roman" w:cs="Times New Roman"/>
          <w:sz w:val="24"/>
          <w:szCs w:val="24"/>
        </w:rPr>
        <w:t xml:space="preserve">.   </w:t>
      </w:r>
      <w:r w:rsidRPr="70569C00" w:rsidR="00D94990">
        <w:rPr>
          <w:rFonts w:ascii="Times New Roman" w:hAnsi="Times New Roman" w:cs="Times New Roman"/>
          <w:sz w:val="24"/>
          <w:szCs w:val="24"/>
        </w:rPr>
        <w:t xml:space="preserve">For mature crabs, stomach contents were generally heaviest in trapped crabs and lightest in caged crabs for 2 weeks (Table 2).  No trend was observed between stomach content weight and caging period.  </w:t>
      </w:r>
      <w:proofErr w:type="gramStart"/>
      <w:r w:rsidRPr="70569C00" w:rsidR="00D94990">
        <w:rPr>
          <w:rFonts w:ascii="Times New Roman" w:hAnsi="Times New Roman" w:cs="Times New Roman"/>
          <w:sz w:val="24"/>
          <w:szCs w:val="24"/>
        </w:rPr>
        <w:t>With the exception of</w:t>
      </w:r>
      <w:proofErr w:type="gramEnd"/>
      <w:r w:rsidRPr="70569C00" w:rsidR="00D94990">
        <w:rPr>
          <w:rFonts w:ascii="Times New Roman" w:hAnsi="Times New Roman" w:cs="Times New Roman"/>
          <w:sz w:val="24"/>
          <w:szCs w:val="24"/>
        </w:rPr>
        <w:t xml:space="preserve"> crabs less than 50 mm CW (where sample size was considerably low for both male and female trapped crabs), the stomach content weight of trawled animals was lighter than in trapped crabs.  </w:t>
      </w:r>
    </w:p>
    <w:p w:rsidR="00D94990" w:rsidP="00D94990" w:rsidRDefault="00D94990" w14:paraId="408CB4AC" w14:textId="7CBE5925">
      <w:pPr>
        <w:spacing w:line="480" w:lineRule="auto"/>
        <w:contextualSpacing/>
        <w:rPr>
          <w:rFonts w:ascii="Times New Roman" w:hAnsi="Times New Roman" w:cs="Times New Roman"/>
          <w:sz w:val="24"/>
          <w:szCs w:val="24"/>
        </w:rPr>
      </w:pPr>
      <w:r>
        <w:rPr>
          <w:rFonts w:ascii="Times New Roman" w:hAnsi="Times New Roman" w:cs="Times New Roman"/>
          <w:color w:val="FF0000"/>
          <w:sz w:val="24"/>
          <w:szCs w:val="24"/>
        </w:rPr>
        <w:tab/>
      </w:r>
      <w:r w:rsidR="00D94990">
        <w:rPr>
          <w:rFonts w:ascii="Times New Roman" w:hAnsi="Times New Roman" w:cs="Times New Roman"/>
          <w:sz w:val="24"/>
          <w:szCs w:val="24"/>
        </w:rPr>
        <w:t>Snow crab diet is qui</w:t>
      </w:r>
      <w:r w:rsidR="00554153">
        <w:rPr>
          <w:rFonts w:ascii="Times New Roman" w:hAnsi="Times New Roman" w:cs="Times New Roman"/>
          <w:sz w:val="24"/>
          <w:szCs w:val="24"/>
        </w:rPr>
        <w:t>te</w:t>
      </w:r>
      <w:r w:rsidR="00D94990">
        <w:rPr>
          <w:rFonts w:ascii="Times New Roman" w:hAnsi="Times New Roman" w:cs="Times New Roman"/>
          <w:sz w:val="24"/>
          <w:szCs w:val="24"/>
        </w:rPr>
        <w:t xml:space="preserve"> </w:t>
      </w:r>
      <w:del w:author="Surette, Tobie" w:date="2020-03-19T11:02:42.308Z" w:id="1251378202">
        <w:r w:rsidR="00D94990">
          <w:rPr>
            <w:rFonts w:ascii="Times New Roman" w:hAnsi="Times New Roman" w:cs="Times New Roman"/>
            <w:sz w:val="24"/>
            <w:szCs w:val="24"/>
          </w:rPr>
          <w:t xml:space="preserve">variable</w:t>
        </w:r>
      </w:del>
      <w:ins w:author="Surette, Tobie" w:date="2020-03-19T11:02:42.313Z" w:id="1938667451">
        <w:r w:rsidR="5B5D49EB">
          <w:rPr>
            <w:rFonts w:ascii="Times New Roman" w:hAnsi="Times New Roman" w:cs="Times New Roman"/>
            <w:sz w:val="24"/>
            <w:szCs w:val="24"/>
          </w:rPr>
          <w:t xml:space="preserve">variable,</w:t>
        </w:r>
      </w:ins>
      <w:r w:rsidR="00D94990">
        <w:rPr>
          <w:rFonts w:ascii="Times New Roman" w:hAnsi="Times New Roman" w:cs="Times New Roman"/>
          <w:sz w:val="24"/>
          <w:szCs w:val="24"/>
        </w:rPr>
        <w:t xml:space="preserve"> and stomachs generally had between 3-11 prey types.  Overall, the most common identified prey categories observed in stomachs were </w:t>
      </w:r>
      <w:r w:rsidR="00D94990">
        <w:rPr>
          <w:rFonts w:ascii="Times New Roman" w:hAnsi="Times New Roman" w:cs="Times New Roman"/>
          <w:sz w:val="24"/>
          <w:szCs w:val="24"/>
        </w:rPr>
        <w:t>polychaetes</w:t>
      </w:r>
      <w:r w:rsidR="00D94990">
        <w:rPr>
          <w:rFonts w:ascii="Times New Roman" w:hAnsi="Times New Roman" w:cs="Times New Roman"/>
          <w:sz w:val="24"/>
          <w:szCs w:val="24"/>
        </w:rPr>
        <w:t xml:space="preserve">, fish, crab (almost all snow crab), crustacean (non-crab) and mollusks (Figure 5).  </w:t>
      </w:r>
      <w:r w:rsidR="00D94990">
        <w:rPr>
          <w:rFonts w:ascii="Times New Roman" w:hAnsi="Times New Roman" w:cs="Times New Roman"/>
          <w:sz w:val="24"/>
          <w:szCs w:val="24"/>
        </w:rPr>
        <w:t>Polychaetes</w:t>
      </w:r>
      <w:r w:rsidR="00D94990">
        <w:rPr>
          <w:rFonts w:ascii="Times New Roman" w:hAnsi="Times New Roman" w:cs="Times New Roman"/>
          <w:sz w:val="24"/>
          <w:szCs w:val="24"/>
        </w:rPr>
        <w:t xml:space="preserve"> were present in most crab categories regardless of sampling method.  Crustaceans were more often seen in trapped and trawled crabs while crab was more often seen in caged animals.  The category “insects” was only seen in trawled animals while the miscellaneous categories “other” and “human-made” were only detected in caged and trapped animals.  Detritus (which included sand) was present and frequent in every crab category regardless of sampling method.</w:t>
      </w:r>
    </w:p>
    <w:p w:rsidRPr="008F5DC6" w:rsidR="008F5DC6" w:rsidP="00D94990" w:rsidRDefault="008F5DC6" w14:paraId="70FBF017" w14:textId="77777777">
      <w:pPr>
        <w:spacing w:line="480" w:lineRule="auto"/>
        <w:contextualSpacing/>
        <w:rPr>
          <w:rFonts w:ascii="Times New Roman" w:hAnsi="Times New Roman" w:cs="Times New Roman"/>
          <w:color w:val="FF0000"/>
          <w:sz w:val="24"/>
          <w:szCs w:val="24"/>
        </w:rPr>
      </w:pPr>
      <w:r>
        <w:rPr>
          <w:rFonts w:ascii="Times New Roman" w:hAnsi="Times New Roman" w:cs="Times New Roman"/>
          <w:sz w:val="24"/>
          <w:szCs w:val="24"/>
        </w:rPr>
        <w:tab/>
      </w:r>
      <w:proofErr w:type="gramStart"/>
      <w:r>
        <w:rPr>
          <w:rFonts w:ascii="Times New Roman" w:hAnsi="Times New Roman" w:cs="Times New Roman"/>
          <w:color w:val="FF0000"/>
          <w:sz w:val="24"/>
          <w:szCs w:val="24"/>
        </w:rPr>
        <w:t>Variability  by</w:t>
      </w:r>
      <w:proofErr w:type="gramEnd"/>
      <w:r>
        <w:rPr>
          <w:rFonts w:ascii="Times New Roman" w:hAnsi="Times New Roman" w:cs="Times New Roman"/>
          <w:color w:val="FF0000"/>
          <w:sz w:val="24"/>
          <w:szCs w:val="24"/>
        </w:rPr>
        <w:t xml:space="preserve"> sampling method?</w:t>
      </w:r>
    </w:p>
    <w:p w:rsidR="00D94990" w:rsidP="00D94990" w:rsidRDefault="00D94990" w14:paraId="0C3698BF" w14:textId="77777777">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In terms of prey content weight, fish and crab contributed more to the total content weight even when these items were not observed as frequently (Figure 6).   Weight percentages of crab as a prey item were highest in caged crab regardless of the length of caging period or number of crabs per cage.  </w:t>
      </w:r>
      <w:proofErr w:type="spellStart"/>
      <w:r>
        <w:rPr>
          <w:rFonts w:ascii="Times New Roman" w:hAnsi="Times New Roman" w:cs="Times New Roman"/>
          <w:sz w:val="24"/>
          <w:szCs w:val="24"/>
        </w:rPr>
        <w:t>Polychaetes</w:t>
      </w:r>
      <w:proofErr w:type="spellEnd"/>
      <w:r>
        <w:rPr>
          <w:rFonts w:ascii="Times New Roman" w:hAnsi="Times New Roman" w:cs="Times New Roman"/>
          <w:sz w:val="24"/>
          <w:szCs w:val="24"/>
        </w:rPr>
        <w:t xml:space="preserve"> were also a major contributor of total </w:t>
      </w:r>
      <w:r>
        <w:rPr>
          <w:rFonts w:ascii="Times New Roman" w:hAnsi="Times New Roman" w:cs="Times New Roman"/>
          <w:sz w:val="24"/>
          <w:szCs w:val="24"/>
        </w:rPr>
        <w:lastRenderedPageBreak/>
        <w:t>content weights, especially in caged animals.  Fish and crustaceans represented the majority of total content weights for crabs caught by trapping while mollusks and crustacean contributed more to the total content weights of crabs caught by trawling.</w:t>
      </w:r>
    </w:p>
    <w:p w:rsidRPr="00CE6A08" w:rsidR="00D94990" w:rsidP="00D94990" w:rsidRDefault="00D94990" w14:paraId="258E8A91" w14:textId="77777777">
      <w:pPr>
        <w:spacing w:line="480" w:lineRule="auto"/>
        <w:contextualSpacing/>
        <w:rPr>
          <w:rFonts w:ascii="Times New Roman" w:hAnsi="Times New Roman" w:cs="Times New Roman"/>
          <w:sz w:val="24"/>
          <w:szCs w:val="24"/>
        </w:rPr>
      </w:pPr>
    </w:p>
    <w:p w:rsidRPr="00CE6A08" w:rsidR="00D94990" w:rsidP="00D94990" w:rsidRDefault="00D94990" w14:paraId="68669279" w14:textId="77777777">
      <w:pPr>
        <w:spacing w:line="480" w:lineRule="auto"/>
        <w:contextualSpacing/>
        <w:rPr>
          <w:rFonts w:ascii="Times New Roman" w:hAnsi="Times New Roman" w:cs="Times New Roman"/>
          <w:sz w:val="24"/>
          <w:szCs w:val="24"/>
        </w:rPr>
      </w:pPr>
      <w:r w:rsidRPr="00CE6A08">
        <w:rPr>
          <w:rFonts w:ascii="Times New Roman" w:hAnsi="Times New Roman" w:cs="Times New Roman"/>
          <w:sz w:val="24"/>
          <w:szCs w:val="24"/>
        </w:rPr>
        <w:t xml:space="preserve">Stable isotope analysis </w:t>
      </w:r>
    </w:p>
    <w:p w:rsidRPr="00CE6A08" w:rsidR="00D94990" w:rsidP="00D94990" w:rsidRDefault="00D94990" w14:paraId="420E15D5" w14:textId="77777777">
      <w:pPr>
        <w:spacing w:line="480" w:lineRule="auto"/>
        <w:contextualSpacing/>
        <w:rPr>
          <w:rFonts w:ascii="Times New Roman" w:hAnsi="Times New Roman" w:cs="Times New Roman"/>
          <w:sz w:val="24"/>
          <w:szCs w:val="24"/>
        </w:rPr>
      </w:pPr>
      <w:r w:rsidRPr="00CE6A08">
        <w:rPr>
          <w:rFonts w:ascii="Times New Roman" w:hAnsi="Times New Roman" w:cs="Times New Roman"/>
          <w:sz w:val="24"/>
          <w:szCs w:val="24"/>
        </w:rPr>
        <w:tab/>
      </w:r>
      <w:r w:rsidRPr="00CE6A08">
        <w:rPr>
          <w:rFonts w:ascii="Times New Roman" w:hAnsi="Times New Roman" w:cs="Times New Roman"/>
          <w:sz w:val="24"/>
          <w:szCs w:val="24"/>
        </w:rPr>
        <w:t xml:space="preserve">A total of 443 muscle samples were collected for </w:t>
      </w:r>
      <w:r>
        <w:rPr>
          <w:rFonts w:ascii="Times New Roman" w:hAnsi="Times New Roman" w:cs="Times New Roman"/>
          <w:sz w:val="24"/>
          <w:szCs w:val="24"/>
        </w:rPr>
        <w:t>stable isotope analysis</w:t>
      </w:r>
      <w:r w:rsidRPr="00CE6A08">
        <w:rPr>
          <w:rFonts w:ascii="Times New Roman" w:hAnsi="Times New Roman" w:cs="Times New Roman"/>
          <w:sz w:val="24"/>
          <w:szCs w:val="24"/>
        </w:rPr>
        <w:t>.  Crab sampling sites and seasons were combined to assess primarily the isotopic composition of sources sampled and the possible differences among crab categories and sampling method.  Stable isotope analysis of C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13</m:t>
            </m:r>
          </m:sup>
        </m:sSup>
      </m:oMath>
      <w:r w:rsidRPr="00CE6A08">
        <w:rPr>
          <w:rFonts w:ascii="Times New Roman" w:hAnsi="Times New Roman" w:cs="Times New Roman" w:eastAsiaTheme="minorEastAsia"/>
          <w:sz w:val="24"/>
          <w:szCs w:val="24"/>
        </w:rPr>
        <w:t>C) and N (</w:t>
      </w:r>
      <m:oMath>
        <m:sSup>
          <m:sSupPr>
            <m:ctrlPr>
              <w:rPr>
                <w:rFonts w:ascii="Cambria Math" w:hAnsi="Cambria Math" w:cs="Times New Roman" w:eastAsiaTheme="minorEastAsia"/>
                <w:i/>
                <w:sz w:val="24"/>
                <w:szCs w:val="24"/>
              </w:rPr>
            </m:ctrlPr>
          </m:sSupPr>
          <m:e>
            <m:r>
              <w:rPr>
                <w:rFonts w:ascii="Cambria Math" w:hAnsi="Cambria Math" w:cs="Times New Roman" w:eastAsiaTheme="minorEastAsia"/>
                <w:sz w:val="24"/>
                <w:szCs w:val="24"/>
              </w:rPr>
              <m:t>δ</m:t>
            </m:r>
          </m:e>
          <m:sup>
            <m:r>
              <w:rPr>
                <w:rFonts w:ascii="Cambria Math" w:hAnsi="Cambria Math" w:cs="Times New Roman" w:eastAsiaTheme="minorEastAsia"/>
                <w:sz w:val="24"/>
                <w:szCs w:val="24"/>
              </w:rPr>
              <m:t>15</m:t>
            </m:r>
          </m:sup>
        </m:sSup>
      </m:oMath>
      <w:r w:rsidRPr="00CE6A08">
        <w:rPr>
          <w:rFonts w:ascii="Times New Roman" w:hAnsi="Times New Roman" w:cs="Times New Roman" w:eastAsiaTheme="minorEastAsia"/>
          <w:sz w:val="24"/>
          <w:szCs w:val="24"/>
        </w:rPr>
        <w:t>) of snow</w:t>
      </w:r>
      <w:r>
        <w:rPr>
          <w:rFonts w:ascii="Times New Roman" w:hAnsi="Times New Roman" w:cs="Times New Roman" w:eastAsiaTheme="minorEastAsia"/>
          <w:sz w:val="24"/>
          <w:szCs w:val="24"/>
        </w:rPr>
        <w:t xml:space="preserve"> crab are summarized in Table 3 and Figure 7</w:t>
      </w:r>
      <w:r w:rsidRPr="00CE6A08">
        <w:rPr>
          <w:rFonts w:ascii="Times New Roman" w:hAnsi="Times New Roman" w:cs="Times New Roman" w:eastAsiaTheme="minorEastAsia"/>
          <w:sz w:val="24"/>
          <w:szCs w:val="24"/>
        </w:rPr>
        <w:t xml:space="preserve">.  Overall, isotope values displayed a 2.7 ‰ range for </w:t>
      </w:r>
      <m:oMath>
        <m:sSup>
          <m:sSupPr>
            <m:ctrlPr>
              <w:rPr>
                <w:rFonts w:ascii="Cambria Math" w:hAnsi="Cambria Math" w:cs="Times New Roman" w:eastAsiaTheme="minorEastAsia"/>
                <w:i/>
                <w:sz w:val="24"/>
                <w:szCs w:val="24"/>
              </w:rPr>
            </m:ctrlPr>
          </m:sSupPr>
          <m:e>
            <m:r>
              <w:rPr>
                <w:rFonts w:ascii="Cambria Math" w:hAnsi="Cambria Math" w:cs="Times New Roman" w:eastAsiaTheme="minorEastAsia"/>
                <w:sz w:val="24"/>
                <w:szCs w:val="24"/>
              </w:rPr>
              <m:t>δ</m:t>
            </m:r>
          </m:e>
          <m:sup>
            <m:r>
              <w:rPr>
                <w:rFonts w:ascii="Cambria Math" w:hAnsi="Cambria Math" w:cs="Times New Roman" w:eastAsiaTheme="minorEastAsia"/>
                <w:sz w:val="24"/>
                <w:szCs w:val="24"/>
              </w:rPr>
              <m:t>13</m:t>
            </m:r>
          </m:sup>
        </m:sSup>
      </m:oMath>
      <w:r w:rsidRPr="00CE6A08">
        <w:rPr>
          <w:rFonts w:ascii="Times New Roman" w:hAnsi="Times New Roman" w:cs="Times New Roman" w:eastAsiaTheme="minorEastAsia"/>
          <w:sz w:val="24"/>
          <w:szCs w:val="24"/>
        </w:rPr>
        <w:t xml:space="preserve">C (-19.404 to -16.688) and a 4.5‰ range for </w:t>
      </w:r>
      <m:oMath>
        <m:sSup>
          <m:sSupPr>
            <m:ctrlPr>
              <w:rPr>
                <w:rFonts w:ascii="Cambria Math" w:hAnsi="Cambria Math" w:cs="Times New Roman" w:eastAsiaTheme="minorEastAsia"/>
                <w:i/>
                <w:sz w:val="24"/>
                <w:szCs w:val="24"/>
              </w:rPr>
            </m:ctrlPr>
          </m:sSupPr>
          <m:e>
            <m:r>
              <w:rPr>
                <w:rFonts w:ascii="Cambria Math" w:hAnsi="Cambria Math" w:cs="Times New Roman" w:eastAsiaTheme="minorEastAsia"/>
                <w:sz w:val="24"/>
                <w:szCs w:val="24"/>
              </w:rPr>
              <m:t>δ</m:t>
            </m:r>
          </m:e>
          <m:sup>
            <m:r>
              <w:rPr>
                <w:rFonts w:ascii="Cambria Math" w:hAnsi="Cambria Math" w:cs="Times New Roman" w:eastAsiaTheme="minorEastAsia"/>
                <w:sz w:val="24"/>
                <w:szCs w:val="24"/>
              </w:rPr>
              <m:t>15</m:t>
            </m:r>
          </m:sup>
        </m:sSup>
      </m:oMath>
      <w:r w:rsidRPr="00CE6A08">
        <w:rPr>
          <w:rFonts w:ascii="Times New Roman" w:hAnsi="Times New Roman" w:cs="Times New Roman" w:eastAsiaTheme="minorEastAsia"/>
          <w:sz w:val="24"/>
          <w:szCs w:val="24"/>
        </w:rPr>
        <w:t xml:space="preserve">N (11.610 to 16.136).  Significant differences were noted among crab categories for both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13</m:t>
            </m:r>
          </m:sup>
        </m:sSup>
      </m:oMath>
      <w:r w:rsidRPr="00CE6A08">
        <w:rPr>
          <w:rFonts w:ascii="Times New Roman" w:hAnsi="Times New Roman" w:cs="Times New Roman" w:eastAsiaTheme="minorEastAsia"/>
          <w:sz w:val="24"/>
          <w:szCs w:val="24"/>
        </w:rPr>
        <w:t xml:space="preserve">C and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15</m:t>
            </m:r>
          </m:sup>
        </m:sSup>
      </m:oMath>
      <w:r w:rsidRPr="00CE6A08">
        <w:rPr>
          <w:rFonts w:ascii="Times New Roman" w:hAnsi="Times New Roman" w:cs="Times New Roman"/>
          <w:sz w:val="24"/>
          <w:szCs w:val="24"/>
        </w:rPr>
        <w:t>N (ANOVA, p &lt; 0.0005).</w:t>
      </w:r>
      <w:r w:rsidRPr="00CE6A08">
        <w:rPr>
          <w:rFonts w:ascii="Times New Roman" w:hAnsi="Times New Roman" w:cs="Times New Roman" w:eastAsiaTheme="minorEastAsia"/>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13</m:t>
            </m:r>
          </m:sup>
        </m:sSup>
      </m:oMath>
      <w:r w:rsidRPr="00CE6A08">
        <w:rPr>
          <w:rFonts w:ascii="Times New Roman" w:hAnsi="Times New Roman" w:cs="Times New Roman" w:eastAsiaTheme="minorEastAsia"/>
          <w:sz w:val="24"/>
          <w:szCs w:val="24"/>
        </w:rPr>
        <w:t xml:space="preserve">C values generally tended to be depleted in caged crab categories compared to trapped crabs.  Large male categories (&gt; 100 mm CW) were more enriched and this was significant among mature male trapped categories </w:t>
      </w:r>
      <w:r w:rsidRPr="00CE6A08">
        <w:rPr>
          <w:rFonts w:ascii="Times New Roman" w:hAnsi="Times New Roman" w:cs="Times New Roman"/>
          <w:sz w:val="24"/>
          <w:szCs w:val="24"/>
        </w:rPr>
        <w:t xml:space="preserve">(Table II).  When comparing males and females of similar size, mature female categories were more depleted than male categories of the same size and this was significant between crabs of 75-100mm CW (ANOVA, p &lt; 0.0005).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15</m:t>
            </m:r>
          </m:sup>
        </m:sSup>
      </m:oMath>
      <w:r w:rsidRPr="00CE6A08">
        <w:rPr>
          <w:rFonts w:ascii="Times New Roman" w:hAnsi="Times New Roman" w:cs="Times New Roman"/>
          <w:sz w:val="24"/>
          <w:szCs w:val="24"/>
        </w:rPr>
        <w:t>N values of immature crab categories were significantly depleted compared to all but one crab categories (ANOVA, p &lt; 0.0005) (FIGURE OR TABLE).</w:t>
      </w:r>
      <w:r w:rsidRPr="00CE6A08">
        <w:rPr>
          <w:rFonts w:ascii="Times New Roman" w:hAnsi="Times New Roman" w:cs="Times New Roman"/>
          <w:color w:val="0070C0"/>
          <w:sz w:val="24"/>
          <w:szCs w:val="24"/>
        </w:rPr>
        <w:t xml:space="preserve">  </w:t>
      </w:r>
      <w:r w:rsidRPr="00CE6A08">
        <w:rPr>
          <w:rFonts w:ascii="Times New Roman" w:hAnsi="Times New Roman" w:cs="Times New Roman"/>
          <w:sz w:val="24"/>
          <w:szCs w:val="24"/>
        </w:rPr>
        <w:t xml:space="preserve">Caged crabs, especially crabs caged for 12 months, had enriched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15</m:t>
            </m:r>
          </m:sup>
        </m:sSup>
      </m:oMath>
      <w:r w:rsidRPr="00CE6A08">
        <w:rPr>
          <w:rFonts w:ascii="Times New Roman" w:hAnsi="Times New Roman" w:cs="Times New Roman"/>
          <w:sz w:val="24"/>
          <w:szCs w:val="24"/>
        </w:rPr>
        <w:t xml:space="preserve">N values compared to trapped crabs. </w:t>
      </w:r>
      <w:r w:rsidRPr="00CE6A08">
        <w:rPr>
          <w:rFonts w:ascii="Times New Roman" w:hAnsi="Times New Roman" w:cs="Times New Roman"/>
          <w:color w:val="0070C0"/>
          <w:sz w:val="24"/>
          <w:szCs w:val="24"/>
        </w:rPr>
        <w:t xml:space="preserve"> </w:t>
      </w:r>
      <w:r w:rsidRPr="00CE6A08">
        <w:rPr>
          <w:rFonts w:ascii="Times New Roman" w:hAnsi="Times New Roman" w:cs="Times New Roman"/>
          <w:sz w:val="24"/>
          <w:szCs w:val="24"/>
        </w:rPr>
        <w:t>No significant differences were observed among mature trapped crab categories.</w:t>
      </w:r>
    </w:p>
    <w:p w:rsidRPr="00CE6A08" w:rsidR="00D94990" w:rsidP="00D94990" w:rsidRDefault="00D94990" w14:paraId="3168591B" w14:textId="77777777">
      <w:pPr>
        <w:spacing w:line="480" w:lineRule="auto"/>
        <w:contextualSpacing/>
        <w:rPr>
          <w:rFonts w:ascii="Times New Roman" w:hAnsi="Times New Roman" w:cs="Times New Roman"/>
          <w:sz w:val="24"/>
          <w:szCs w:val="24"/>
        </w:rPr>
      </w:pPr>
    </w:p>
    <w:p w:rsidRPr="00CE6A08" w:rsidR="00D94990" w:rsidP="00D94990" w:rsidRDefault="00D94990" w14:paraId="0B2F3AA7" w14:textId="77777777">
      <w:pPr>
        <w:spacing w:line="480" w:lineRule="auto"/>
        <w:contextualSpacing/>
        <w:rPr>
          <w:rFonts w:ascii="Times New Roman" w:hAnsi="Times New Roman" w:cs="Times New Roman"/>
        </w:rPr>
      </w:pPr>
      <w:r w:rsidRPr="00CE6A08">
        <w:rPr>
          <w:rFonts w:ascii="Times New Roman" w:hAnsi="Times New Roman" w:cs="Times New Roman"/>
          <w:sz w:val="24"/>
          <w:szCs w:val="24"/>
        </w:rPr>
        <w:t>Sampling method and treatment comparison</w:t>
      </w:r>
    </w:p>
    <w:p w:rsidR="00E33CD6" w:rsidP="00801580" w:rsidRDefault="00E33CD6" w14:paraId="2DE9C3FA" w14:textId="77777777">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p>
    <w:p w:rsidR="001F439F" w:rsidP="00801580" w:rsidRDefault="001F439F" w14:paraId="7C102735" w14:textId="77777777">
      <w:pPr>
        <w:spacing w:line="480" w:lineRule="auto"/>
        <w:rPr>
          <w:rFonts w:ascii="Times New Roman" w:hAnsi="Times New Roman" w:cs="Times New Roman"/>
          <w:sz w:val="24"/>
          <w:szCs w:val="24"/>
        </w:rPr>
      </w:pPr>
    </w:p>
    <w:p w:rsidR="0063689A" w:rsidP="00801580" w:rsidRDefault="0063689A" w14:paraId="12BD10D8" w14:textId="77777777">
      <w:pPr>
        <w:spacing w:line="480" w:lineRule="auto"/>
        <w:rPr>
          <w:rFonts w:ascii="Times New Roman" w:hAnsi="Times New Roman" w:cs="Times New Roman"/>
          <w:sz w:val="24"/>
          <w:szCs w:val="24"/>
        </w:rPr>
      </w:pPr>
    </w:p>
    <w:p w:rsidRPr="00976B13" w:rsidR="00976B13" w:rsidP="00D94990" w:rsidRDefault="00D94990" w14:paraId="7A3BFA38" w14:textId="77777777">
      <w:pPr>
        <w:spacing w:line="480" w:lineRule="auto"/>
        <w:rPr>
          <w:rFonts w:ascii="Times New Roman" w:hAnsi="Times New Roman" w:cs="Times New Roman"/>
          <w:color w:val="0070C0"/>
          <w:sz w:val="24"/>
          <w:szCs w:val="24"/>
        </w:rPr>
      </w:pPr>
      <w:r>
        <w:rPr>
          <w:rFonts w:ascii="Times New Roman" w:hAnsi="Times New Roman" w:cs="Times New Roman"/>
          <w:sz w:val="24"/>
          <w:szCs w:val="24"/>
        </w:rPr>
        <w:tab/>
      </w:r>
      <w:r w:rsidRPr="00976B13" w:rsidR="00976B13">
        <w:rPr>
          <w:rFonts w:ascii="Times New Roman" w:hAnsi="Times New Roman" w:cs="Times New Roman"/>
          <w:color w:val="0070C0"/>
          <w:sz w:val="24"/>
          <w:szCs w:val="24"/>
        </w:rPr>
        <w:t xml:space="preserve"> </w:t>
      </w:r>
    </w:p>
    <w:p w:rsidRPr="00782856" w:rsidR="00801580" w:rsidP="00801580" w:rsidRDefault="00801580" w14:paraId="69FB28AF" w14:textId="77777777">
      <w:pPr>
        <w:spacing w:line="480" w:lineRule="auto"/>
        <w:rPr>
          <w:rFonts w:ascii="Times New Roman" w:hAnsi="Times New Roman" w:cs="Times New Roman"/>
          <w:sz w:val="24"/>
          <w:szCs w:val="24"/>
        </w:rPr>
      </w:pPr>
    </w:p>
    <w:p w:rsidR="00782856" w:rsidP="00A80973" w:rsidRDefault="00A80973" w14:paraId="6354A29B" w14:textId="77777777">
      <w:pPr>
        <w:spacing w:line="480" w:lineRule="auto"/>
        <w:rPr>
          <w:rFonts w:ascii="Times New Roman" w:hAnsi="Times New Roman" w:cs="Times New Roman"/>
          <w:sz w:val="24"/>
          <w:szCs w:val="24"/>
        </w:rPr>
      </w:pPr>
      <w:r>
        <w:rPr>
          <w:rFonts w:ascii="Times New Roman" w:hAnsi="Times New Roman" w:cs="Times New Roman"/>
          <w:sz w:val="24"/>
          <w:szCs w:val="24"/>
        </w:rPr>
        <w:t>Discussion</w:t>
      </w:r>
    </w:p>
    <w:p w:rsidRPr="00A80973" w:rsidR="00A80973" w:rsidP="008F5DC6" w:rsidRDefault="00A80973" w14:paraId="40EEF6C4" w14:textId="77777777">
      <w:pPr>
        <w:spacing w:line="480" w:lineRule="auto"/>
        <w:ind w:firstLine="720"/>
        <w:rPr>
          <w:rFonts w:ascii="Times New Roman" w:hAnsi="Times New Roman" w:cs="Times New Roman"/>
          <w:sz w:val="24"/>
          <w:szCs w:val="24"/>
          <w:lang w:val="en-US"/>
        </w:rPr>
      </w:pPr>
      <w:r w:rsidRPr="00A80973">
        <w:rPr>
          <w:rFonts w:ascii="Times New Roman" w:hAnsi="Times New Roman" w:cs="Times New Roman"/>
          <w:sz w:val="24"/>
          <w:szCs w:val="24"/>
          <w:lang w:val="en-US"/>
        </w:rPr>
        <w:t>The main objective of applying stable isotope analyses on snow crab muscle samples for this study was to compare these results with those obtained from stomach content analyses.  While stomach content analyses document feeding habits on a short-term scale, measurements of naturally occurring stable isotopes of nitrogen and carbon can provide dietary patterns and trophic relationships integrated over a period of time.  Stable isotope analysis can also help alleviate the challenge of stomachs containing little content or unidentifiable prey items.  In this study, since important prey items such as fish were not collected, it is difficult to accurately quantify the importance of each prey item by stable isotope analysis.  Nonetheless, a general view of snow crab isotopic composition was obtained and possible differences among crab categories and sampling method were observed.</w:t>
      </w:r>
    </w:p>
    <w:p w:rsidRPr="00A80973" w:rsidR="00A80973" w:rsidP="00A80973" w:rsidRDefault="00A80973" w14:paraId="2A7D8A9B" w14:textId="77777777">
      <w:pPr>
        <w:spacing w:line="480" w:lineRule="auto"/>
        <w:rPr>
          <w:rFonts w:ascii="Times New Roman" w:hAnsi="Times New Roman" w:cs="Times New Roman"/>
          <w:i/>
          <w:sz w:val="24"/>
          <w:szCs w:val="24"/>
        </w:rPr>
      </w:pPr>
      <w:bookmarkStart w:name="_Toc409511690" w:id="197"/>
      <w:bookmarkStart w:name="_Toc412892948" w:id="198"/>
      <w:r w:rsidRPr="00A80973">
        <w:rPr>
          <w:rFonts w:ascii="Times New Roman" w:hAnsi="Times New Roman" w:cs="Times New Roman"/>
          <w:i/>
          <w:sz w:val="24"/>
          <w:szCs w:val="24"/>
        </w:rPr>
        <w:t>δ</w:t>
      </w:r>
      <w:r w:rsidRPr="00A80973">
        <w:rPr>
          <w:rFonts w:ascii="Times New Roman" w:hAnsi="Times New Roman" w:cs="Times New Roman"/>
          <w:i/>
          <w:sz w:val="24"/>
          <w:szCs w:val="24"/>
          <w:vertAlign w:val="superscript"/>
        </w:rPr>
        <w:t>13</w:t>
      </w:r>
      <w:r w:rsidRPr="00A80973">
        <w:rPr>
          <w:rFonts w:ascii="Times New Roman" w:hAnsi="Times New Roman" w:cs="Times New Roman"/>
          <w:i/>
          <w:sz w:val="24"/>
          <w:szCs w:val="24"/>
        </w:rPr>
        <w:t>C</w:t>
      </w:r>
      <w:bookmarkEnd w:id="197"/>
      <w:bookmarkEnd w:id="198"/>
    </w:p>
    <w:p w:rsidRPr="00A80973" w:rsidR="00A80973" w:rsidP="008F5DC6" w:rsidRDefault="00A80973" w14:paraId="2D3B2823" w14:textId="77777777">
      <w:pPr>
        <w:spacing w:line="480" w:lineRule="auto"/>
        <w:ind w:firstLine="720"/>
        <w:rPr>
          <w:rFonts w:ascii="Times New Roman" w:hAnsi="Times New Roman" w:cs="Times New Roman"/>
          <w:sz w:val="24"/>
          <w:szCs w:val="24"/>
          <w:lang w:val="en-US"/>
        </w:rPr>
      </w:pPr>
      <w:r w:rsidRPr="00A80973">
        <w:rPr>
          <w:rFonts w:ascii="Times New Roman" w:hAnsi="Times New Roman" w:cs="Times New Roman"/>
          <w:sz w:val="24"/>
          <w:szCs w:val="24"/>
          <w:lang w:val="en-US"/>
        </w:rPr>
        <w:t>Carbon isotope composition of a consumer provides information of the source of carbon.  Although negligible differences occur between trophic levels for δ</w:t>
      </w:r>
      <w:r w:rsidRPr="00A80973">
        <w:rPr>
          <w:rFonts w:ascii="Times New Roman" w:hAnsi="Times New Roman" w:cs="Times New Roman"/>
          <w:sz w:val="24"/>
          <w:szCs w:val="24"/>
          <w:vertAlign w:val="superscript"/>
          <w:lang w:val="en-US"/>
        </w:rPr>
        <w:t>13</w:t>
      </w:r>
      <w:r w:rsidRPr="00A80973">
        <w:rPr>
          <w:rFonts w:ascii="Times New Roman" w:hAnsi="Times New Roman" w:cs="Times New Roman"/>
          <w:sz w:val="24"/>
          <w:szCs w:val="24"/>
          <w:lang w:val="en-US"/>
        </w:rPr>
        <w:t xml:space="preserve">C, the ratio of the stable carbon isotope 13C, to the more common 12C, is used to discriminate the degree to which organisms are relying on pelagic and benthic based food sources (primary producers </w:t>
      </w:r>
      <w:r w:rsidRPr="00A80973">
        <w:rPr>
          <w:rFonts w:ascii="Times New Roman" w:hAnsi="Times New Roman" w:cs="Times New Roman"/>
          <w:sz w:val="24"/>
          <w:szCs w:val="24"/>
          <w:lang w:val="en-US"/>
        </w:rPr>
        <w:lastRenderedPageBreak/>
        <w:t xml:space="preserve">such as phytoplankton and </w:t>
      </w:r>
      <w:proofErr w:type="spellStart"/>
      <w:r w:rsidRPr="00A80973">
        <w:rPr>
          <w:rFonts w:ascii="Times New Roman" w:hAnsi="Times New Roman" w:cs="Times New Roman"/>
          <w:sz w:val="24"/>
          <w:szCs w:val="24"/>
          <w:lang w:val="en-US"/>
        </w:rPr>
        <w:t>microphytobenthos</w:t>
      </w:r>
      <w:proofErr w:type="spellEnd"/>
      <w:r w:rsidRPr="00A80973">
        <w:rPr>
          <w:rFonts w:ascii="Times New Roman" w:hAnsi="Times New Roman" w:cs="Times New Roman"/>
          <w:sz w:val="24"/>
          <w:szCs w:val="24"/>
          <w:lang w:val="en-US"/>
        </w:rPr>
        <w:t xml:space="preserve">) within the </w:t>
      </w:r>
      <w:proofErr w:type="spellStart"/>
      <w:r w:rsidRPr="00A80973">
        <w:rPr>
          <w:rFonts w:ascii="Times New Roman" w:hAnsi="Times New Roman" w:cs="Times New Roman"/>
          <w:sz w:val="24"/>
          <w:szCs w:val="24"/>
          <w:lang w:val="en-US"/>
        </w:rPr>
        <w:t>foodweb</w:t>
      </w:r>
      <w:proofErr w:type="spellEnd"/>
      <w:r w:rsidRPr="00A80973">
        <w:rPr>
          <w:rFonts w:ascii="Times New Roman" w:hAnsi="Times New Roman" w:cs="Times New Roman"/>
          <w:sz w:val="24"/>
          <w:szCs w:val="24"/>
          <w:lang w:val="en-US"/>
        </w:rPr>
        <w:t xml:space="preserve"> (Dennard </w:t>
      </w:r>
      <w:r w:rsidRPr="00A80973">
        <w:rPr>
          <w:rFonts w:ascii="Times New Roman" w:hAnsi="Times New Roman" w:cs="Times New Roman"/>
          <w:i/>
          <w:sz w:val="24"/>
          <w:szCs w:val="24"/>
          <w:lang w:val="en-US"/>
        </w:rPr>
        <w:t>et al.</w:t>
      </w:r>
      <w:r w:rsidRPr="00A80973">
        <w:rPr>
          <w:rFonts w:ascii="Times New Roman" w:hAnsi="Times New Roman" w:cs="Times New Roman"/>
          <w:sz w:val="24"/>
          <w:szCs w:val="24"/>
          <w:lang w:val="en-US"/>
        </w:rPr>
        <w:t xml:space="preserve"> 2009).  Values of δ</w:t>
      </w:r>
      <w:r w:rsidRPr="00A80973">
        <w:rPr>
          <w:rFonts w:ascii="Times New Roman" w:hAnsi="Times New Roman" w:cs="Times New Roman"/>
          <w:sz w:val="24"/>
          <w:szCs w:val="24"/>
          <w:vertAlign w:val="superscript"/>
          <w:lang w:val="en-US"/>
        </w:rPr>
        <w:t>13</w:t>
      </w:r>
      <w:r w:rsidRPr="00A80973">
        <w:rPr>
          <w:rFonts w:ascii="Times New Roman" w:hAnsi="Times New Roman" w:cs="Times New Roman"/>
          <w:sz w:val="24"/>
          <w:szCs w:val="24"/>
          <w:lang w:val="en-US"/>
        </w:rPr>
        <w:t>C for snow crab were within the range of potential food sources and were comparable to current literature (</w:t>
      </w:r>
      <w:proofErr w:type="spellStart"/>
      <w:r w:rsidRPr="00A80973">
        <w:rPr>
          <w:rFonts w:ascii="Times New Roman" w:hAnsi="Times New Roman" w:cs="Times New Roman"/>
          <w:sz w:val="24"/>
          <w:szCs w:val="24"/>
          <w:lang w:val="en-US"/>
        </w:rPr>
        <w:t>Kolts</w:t>
      </w:r>
      <w:proofErr w:type="spellEnd"/>
      <w:r w:rsidRPr="00A80973">
        <w:rPr>
          <w:rFonts w:ascii="Times New Roman" w:hAnsi="Times New Roman" w:cs="Times New Roman"/>
          <w:sz w:val="24"/>
          <w:szCs w:val="24"/>
          <w:lang w:val="en-US"/>
        </w:rPr>
        <w:t xml:space="preserve"> </w:t>
      </w:r>
      <w:r w:rsidRPr="00A80973">
        <w:rPr>
          <w:rFonts w:ascii="Times New Roman" w:hAnsi="Times New Roman" w:cs="Times New Roman"/>
          <w:i/>
          <w:sz w:val="24"/>
          <w:szCs w:val="24"/>
          <w:lang w:val="en-US"/>
        </w:rPr>
        <w:t>et al.</w:t>
      </w:r>
      <w:r w:rsidRPr="00A80973">
        <w:rPr>
          <w:rFonts w:ascii="Times New Roman" w:hAnsi="Times New Roman" w:cs="Times New Roman"/>
          <w:sz w:val="24"/>
          <w:szCs w:val="24"/>
          <w:lang w:val="en-US"/>
        </w:rPr>
        <w:t xml:space="preserve"> 2013b).  Females were significantly depleted in δ</w:t>
      </w:r>
      <w:r w:rsidRPr="00A80973">
        <w:rPr>
          <w:rFonts w:ascii="Times New Roman" w:hAnsi="Times New Roman" w:cs="Times New Roman"/>
          <w:sz w:val="24"/>
          <w:szCs w:val="24"/>
          <w:vertAlign w:val="superscript"/>
          <w:lang w:val="en-US"/>
        </w:rPr>
        <w:t>13</w:t>
      </w:r>
      <w:r w:rsidRPr="00A80973">
        <w:rPr>
          <w:rFonts w:ascii="Times New Roman" w:hAnsi="Times New Roman" w:cs="Times New Roman"/>
          <w:sz w:val="24"/>
          <w:szCs w:val="24"/>
          <w:lang w:val="en-US"/>
        </w:rPr>
        <w:t>C compared to males (both large and pygmy) regardless of sampling method, and values of δ</w:t>
      </w:r>
      <w:r w:rsidRPr="00A80973">
        <w:rPr>
          <w:rFonts w:ascii="Times New Roman" w:hAnsi="Times New Roman" w:cs="Times New Roman"/>
          <w:sz w:val="24"/>
          <w:szCs w:val="24"/>
          <w:vertAlign w:val="superscript"/>
          <w:lang w:val="en-US"/>
        </w:rPr>
        <w:t>13</w:t>
      </w:r>
      <w:r w:rsidRPr="00A80973">
        <w:rPr>
          <w:rFonts w:ascii="Times New Roman" w:hAnsi="Times New Roman" w:cs="Times New Roman"/>
          <w:sz w:val="24"/>
          <w:szCs w:val="24"/>
          <w:lang w:val="en-US"/>
        </w:rPr>
        <w:t>C in pygmy males usually fell between females and large males.   Even though the minimum of 0.4 to 1‰ in δ</w:t>
      </w:r>
      <w:r w:rsidRPr="00A80973">
        <w:rPr>
          <w:rFonts w:ascii="Times New Roman" w:hAnsi="Times New Roman" w:cs="Times New Roman"/>
          <w:sz w:val="24"/>
          <w:szCs w:val="24"/>
          <w:vertAlign w:val="superscript"/>
          <w:lang w:val="en-US"/>
        </w:rPr>
        <w:t>13</w:t>
      </w:r>
      <w:r w:rsidRPr="00A80973">
        <w:rPr>
          <w:rFonts w:ascii="Times New Roman" w:hAnsi="Times New Roman" w:cs="Times New Roman"/>
          <w:sz w:val="24"/>
          <w:szCs w:val="24"/>
          <w:lang w:val="en-US"/>
        </w:rPr>
        <w:t xml:space="preserve">C values was small, the differences between males and females were consistent and are likely due to size differences.  </w:t>
      </w:r>
      <w:proofErr w:type="spellStart"/>
      <w:r w:rsidRPr="00A80973">
        <w:rPr>
          <w:rFonts w:ascii="Times New Roman" w:hAnsi="Times New Roman" w:cs="Times New Roman"/>
          <w:sz w:val="24"/>
          <w:szCs w:val="24"/>
          <w:lang w:val="en-US"/>
        </w:rPr>
        <w:t>Bodin</w:t>
      </w:r>
      <w:proofErr w:type="spellEnd"/>
      <w:r w:rsidRPr="00A80973">
        <w:rPr>
          <w:rFonts w:ascii="Times New Roman" w:hAnsi="Times New Roman" w:cs="Times New Roman"/>
          <w:sz w:val="24"/>
          <w:szCs w:val="24"/>
          <w:lang w:val="en-US"/>
        </w:rPr>
        <w:t xml:space="preserve"> </w:t>
      </w:r>
      <w:r w:rsidRPr="00A80973">
        <w:rPr>
          <w:rFonts w:ascii="Times New Roman" w:hAnsi="Times New Roman" w:cs="Times New Roman"/>
          <w:i/>
          <w:sz w:val="24"/>
          <w:szCs w:val="24"/>
          <w:lang w:val="en-US"/>
        </w:rPr>
        <w:t>et al.</w:t>
      </w:r>
      <w:r w:rsidRPr="00A80973">
        <w:rPr>
          <w:rFonts w:ascii="Times New Roman" w:hAnsi="Times New Roman" w:cs="Times New Roman"/>
          <w:sz w:val="24"/>
          <w:szCs w:val="24"/>
          <w:lang w:val="en-US"/>
        </w:rPr>
        <w:t xml:space="preserve"> (2007) found higher δ</w:t>
      </w:r>
      <w:r w:rsidRPr="00A80973">
        <w:rPr>
          <w:rFonts w:ascii="Times New Roman" w:hAnsi="Times New Roman" w:cs="Times New Roman"/>
          <w:sz w:val="24"/>
          <w:szCs w:val="24"/>
          <w:vertAlign w:val="superscript"/>
          <w:lang w:val="en-US"/>
        </w:rPr>
        <w:t>13</w:t>
      </w:r>
      <w:r w:rsidRPr="00A80973">
        <w:rPr>
          <w:rFonts w:ascii="Times New Roman" w:hAnsi="Times New Roman" w:cs="Times New Roman"/>
          <w:sz w:val="24"/>
          <w:szCs w:val="24"/>
          <w:lang w:val="en-US"/>
        </w:rPr>
        <w:t xml:space="preserve">C values in older/larger crab compared to juvenile/smaller </w:t>
      </w:r>
      <w:proofErr w:type="spellStart"/>
      <w:r w:rsidRPr="00A80973">
        <w:rPr>
          <w:rFonts w:ascii="Times New Roman" w:hAnsi="Times New Roman" w:cs="Times New Roman"/>
          <w:sz w:val="24"/>
          <w:szCs w:val="24"/>
          <w:lang w:val="en-US"/>
        </w:rPr>
        <w:t>Maja</w:t>
      </w:r>
      <w:proofErr w:type="spellEnd"/>
      <w:r w:rsidRPr="00A80973">
        <w:rPr>
          <w:rFonts w:ascii="Times New Roman" w:hAnsi="Times New Roman" w:cs="Times New Roman"/>
          <w:sz w:val="24"/>
          <w:szCs w:val="24"/>
          <w:lang w:val="en-US"/>
        </w:rPr>
        <w:t xml:space="preserve"> </w:t>
      </w:r>
      <w:proofErr w:type="spellStart"/>
      <w:r w:rsidRPr="00A80973">
        <w:rPr>
          <w:rFonts w:ascii="Times New Roman" w:hAnsi="Times New Roman" w:cs="Times New Roman"/>
          <w:sz w:val="24"/>
          <w:szCs w:val="24"/>
          <w:lang w:val="en-US"/>
        </w:rPr>
        <w:t>brachydactyla</w:t>
      </w:r>
      <w:proofErr w:type="spellEnd"/>
      <w:r w:rsidRPr="00A80973">
        <w:rPr>
          <w:rFonts w:ascii="Times New Roman" w:hAnsi="Times New Roman" w:cs="Times New Roman"/>
          <w:sz w:val="24"/>
          <w:szCs w:val="24"/>
          <w:lang w:val="en-US"/>
        </w:rPr>
        <w:t xml:space="preserve"> suggesting a change in feeding habit.  As previous work on stomach content analyses have documented differences between size classes (</w:t>
      </w:r>
      <w:proofErr w:type="spellStart"/>
      <w:r w:rsidRPr="00A80973">
        <w:rPr>
          <w:rFonts w:ascii="Times New Roman" w:hAnsi="Times New Roman" w:cs="Times New Roman"/>
          <w:sz w:val="24"/>
          <w:szCs w:val="24"/>
          <w:lang w:val="en-US"/>
        </w:rPr>
        <w:t>Lovrich</w:t>
      </w:r>
      <w:proofErr w:type="spellEnd"/>
      <w:r w:rsidRPr="00A80973">
        <w:rPr>
          <w:rFonts w:ascii="Times New Roman" w:hAnsi="Times New Roman" w:cs="Times New Roman"/>
          <w:sz w:val="24"/>
          <w:szCs w:val="24"/>
          <w:lang w:val="en-US"/>
        </w:rPr>
        <w:t xml:space="preserve"> &amp; Sainte-Marie 1997, Squires &amp; </w:t>
      </w:r>
      <w:proofErr w:type="spellStart"/>
      <w:r w:rsidRPr="00A80973">
        <w:rPr>
          <w:rFonts w:ascii="Times New Roman" w:hAnsi="Times New Roman" w:cs="Times New Roman"/>
          <w:sz w:val="24"/>
          <w:szCs w:val="24"/>
          <w:lang w:val="en-US"/>
        </w:rPr>
        <w:t>Dawe</w:t>
      </w:r>
      <w:proofErr w:type="spellEnd"/>
      <w:r w:rsidRPr="00A80973">
        <w:rPr>
          <w:rFonts w:ascii="Times New Roman" w:hAnsi="Times New Roman" w:cs="Times New Roman"/>
          <w:sz w:val="24"/>
          <w:szCs w:val="24"/>
          <w:lang w:val="en-US"/>
        </w:rPr>
        <w:t xml:space="preserve"> 2003), it would be interesting to apply stable isotope analysis on smaller/immature snow crab.</w:t>
      </w:r>
    </w:p>
    <w:p w:rsidR="008F5DC6" w:rsidP="00A80973" w:rsidRDefault="00A80973" w14:paraId="517F99A9" w14:textId="77777777">
      <w:pPr>
        <w:spacing w:line="480" w:lineRule="auto"/>
        <w:rPr>
          <w:rFonts w:ascii="Times New Roman" w:hAnsi="Times New Roman" w:cs="Times New Roman"/>
          <w:i/>
          <w:sz w:val="24"/>
          <w:szCs w:val="24"/>
        </w:rPr>
      </w:pPr>
      <w:bookmarkStart w:name="_Toc409511691" w:id="199"/>
      <w:bookmarkStart w:name="_Toc412892949" w:id="200"/>
      <w:r w:rsidRPr="00A80973">
        <w:rPr>
          <w:rFonts w:ascii="Times New Roman" w:hAnsi="Times New Roman" w:cs="Times New Roman"/>
          <w:i/>
          <w:sz w:val="24"/>
          <w:szCs w:val="24"/>
        </w:rPr>
        <w:t>δ15N</w:t>
      </w:r>
      <w:bookmarkEnd w:id="199"/>
      <w:bookmarkEnd w:id="200"/>
    </w:p>
    <w:p w:rsidRPr="008F5DC6" w:rsidR="00A80973" w:rsidP="00A80973" w:rsidRDefault="00EC1917" w14:paraId="2736C528" w14:textId="77777777">
      <w:pPr>
        <w:spacing w:line="480" w:lineRule="auto"/>
        <w:rPr>
          <w:rFonts w:ascii="Times New Roman" w:hAnsi="Times New Roman" w:cs="Times New Roman"/>
          <w:i/>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15</m:t>
            </m:r>
          </m:sup>
        </m:sSup>
      </m:oMath>
      <w:r w:rsidRPr="00A80973" w:rsidR="00A80973">
        <w:rPr>
          <w:rFonts w:ascii="Times New Roman" w:hAnsi="Times New Roman" w:cs="Times New Roman"/>
          <w:sz w:val="24"/>
          <w:szCs w:val="24"/>
        </w:rPr>
        <w:t xml:space="preserve">N data have been used </w:t>
      </w:r>
      <w:r w:rsidRPr="00A80973" w:rsidR="00A80973">
        <w:rPr>
          <w:rFonts w:ascii="Times New Roman" w:hAnsi="Times New Roman" w:cs="Times New Roman"/>
          <w:sz w:val="24"/>
          <w:szCs w:val="24"/>
          <w:lang w:val="en-US"/>
        </w:rPr>
        <w:t>to delineate trophic structure in a food web</w:t>
      </w:r>
      <w:r w:rsidRPr="00A80973" w:rsidR="00A80973">
        <w:rPr>
          <w:rFonts w:ascii="Times New Roman" w:hAnsi="Times New Roman" w:cs="Times New Roman"/>
          <w:sz w:val="24"/>
          <w:szCs w:val="24"/>
        </w:rPr>
        <w:t xml:space="preserve"> since</w:t>
      </w:r>
      <w:r w:rsidRPr="00A80973" w:rsidR="00A80973">
        <w:rPr>
          <w:rFonts w:ascii="Times New Roman" w:hAnsi="Times New Roman" w:cs="Times New Roman"/>
          <w:sz w:val="24"/>
          <w:szCs w:val="24"/>
          <w:lang w:val="en-US"/>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15</m:t>
            </m:r>
          </m:sup>
        </m:sSup>
      </m:oMath>
      <w:r w:rsidRPr="00A80973" w:rsidR="00A80973">
        <w:rPr>
          <w:rFonts w:ascii="Times New Roman" w:hAnsi="Times New Roman" w:cs="Times New Roman"/>
          <w:sz w:val="24"/>
          <w:szCs w:val="24"/>
        </w:rPr>
        <w:t xml:space="preserve">N in tissues of consumers typically increases by 3 to 3.4‰ relative to their prey (Owens 1987, Peterson &amp; Fry 1987, Post 2002).  In this present study, a 3‰ shift in trophic level was not observed regardless of crab category and sampling method.  A trophic level shift with body size in </w:t>
      </w:r>
      <w:proofErr w:type="spellStart"/>
      <w:r w:rsidRPr="00A80973" w:rsidR="00A80973">
        <w:rPr>
          <w:rFonts w:ascii="Times New Roman" w:hAnsi="Times New Roman" w:cs="Times New Roman"/>
          <w:i/>
          <w:sz w:val="24"/>
          <w:szCs w:val="24"/>
        </w:rPr>
        <w:t>Maja</w:t>
      </w:r>
      <w:proofErr w:type="spellEnd"/>
      <w:r w:rsidRPr="00A80973" w:rsidR="00A80973">
        <w:rPr>
          <w:rFonts w:ascii="Times New Roman" w:hAnsi="Times New Roman" w:cs="Times New Roman"/>
          <w:i/>
          <w:sz w:val="24"/>
          <w:szCs w:val="24"/>
        </w:rPr>
        <w:t xml:space="preserve"> </w:t>
      </w:r>
      <w:proofErr w:type="spellStart"/>
      <w:r w:rsidRPr="00A80973" w:rsidR="00A80973">
        <w:rPr>
          <w:rFonts w:ascii="Times New Roman" w:hAnsi="Times New Roman" w:cs="Times New Roman"/>
          <w:i/>
          <w:sz w:val="24"/>
          <w:szCs w:val="24"/>
        </w:rPr>
        <w:t>brachdactyla</w:t>
      </w:r>
      <w:proofErr w:type="spellEnd"/>
      <w:r w:rsidRPr="00A80973" w:rsidR="00A80973">
        <w:rPr>
          <w:rFonts w:ascii="Times New Roman" w:hAnsi="Times New Roman" w:cs="Times New Roman"/>
          <w:sz w:val="24"/>
          <w:szCs w:val="24"/>
        </w:rPr>
        <w:t xml:space="preserve"> was also not observed by </w:t>
      </w:r>
      <w:proofErr w:type="spellStart"/>
      <w:r w:rsidRPr="00A80973" w:rsidR="00A80973">
        <w:rPr>
          <w:rFonts w:ascii="Times New Roman" w:hAnsi="Times New Roman" w:cs="Times New Roman"/>
          <w:sz w:val="24"/>
          <w:szCs w:val="24"/>
        </w:rPr>
        <w:t>Bodin</w:t>
      </w:r>
      <w:proofErr w:type="spellEnd"/>
      <w:r w:rsidRPr="00A80973" w:rsidR="00A80973">
        <w:rPr>
          <w:rFonts w:ascii="Times New Roman" w:hAnsi="Times New Roman" w:cs="Times New Roman"/>
          <w:sz w:val="24"/>
          <w:szCs w:val="24"/>
        </w:rPr>
        <w:t xml:space="preserve"> </w:t>
      </w:r>
      <w:r w:rsidRPr="00A80973" w:rsidR="00A80973">
        <w:rPr>
          <w:rFonts w:ascii="Times New Roman" w:hAnsi="Times New Roman" w:cs="Times New Roman"/>
          <w:i/>
          <w:sz w:val="24"/>
          <w:szCs w:val="24"/>
        </w:rPr>
        <w:t>et al.</w:t>
      </w:r>
      <w:r w:rsidRPr="00A80973" w:rsidR="00A80973">
        <w:rPr>
          <w:rFonts w:ascii="Times New Roman" w:hAnsi="Times New Roman" w:cs="Times New Roman"/>
          <w:sz w:val="24"/>
          <w:szCs w:val="24"/>
        </w:rPr>
        <w:t xml:space="preserve"> (2007).  Nonetheless, the significantly higher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15</m:t>
            </m:r>
          </m:sup>
        </m:sSup>
      </m:oMath>
      <w:r w:rsidRPr="00A80973" w:rsidR="00A80973">
        <w:rPr>
          <w:rFonts w:ascii="Times New Roman" w:hAnsi="Times New Roman" w:cs="Times New Roman"/>
          <w:sz w:val="24"/>
          <w:szCs w:val="24"/>
        </w:rPr>
        <w:t xml:space="preserve">N values noted among 6 month caged females and 12 month large mature males may suggest that these crab categories may be experiencing a shift in diet composition or physiological stress.  Physiological stress, such as limited food availability, has been documented to increase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15</m:t>
            </m:r>
          </m:sup>
        </m:sSup>
      </m:oMath>
      <w:r w:rsidRPr="00A80973" w:rsidR="00A80973">
        <w:rPr>
          <w:rFonts w:ascii="Times New Roman" w:hAnsi="Times New Roman" w:cs="Times New Roman"/>
          <w:sz w:val="24"/>
          <w:szCs w:val="24"/>
        </w:rPr>
        <w:t xml:space="preserve">N values in sunfish, planarians and beetles (Colborne &amp; Robinson 2013, Boag </w:t>
      </w:r>
      <w:r w:rsidRPr="00A80973" w:rsidR="00A80973">
        <w:rPr>
          <w:rFonts w:ascii="Times New Roman" w:hAnsi="Times New Roman" w:cs="Times New Roman"/>
          <w:i/>
          <w:sz w:val="24"/>
          <w:szCs w:val="24"/>
        </w:rPr>
        <w:t>et al.</w:t>
      </w:r>
      <w:r w:rsidRPr="00A80973" w:rsidR="00A80973">
        <w:rPr>
          <w:rFonts w:ascii="Times New Roman" w:hAnsi="Times New Roman" w:cs="Times New Roman"/>
          <w:sz w:val="24"/>
          <w:szCs w:val="24"/>
        </w:rPr>
        <w:t xml:space="preserve"> 2006, </w:t>
      </w:r>
      <w:proofErr w:type="spellStart"/>
      <w:r w:rsidRPr="00A80973" w:rsidR="00A80973">
        <w:rPr>
          <w:rFonts w:ascii="Times New Roman" w:hAnsi="Times New Roman" w:cs="Times New Roman"/>
          <w:sz w:val="24"/>
          <w:szCs w:val="24"/>
        </w:rPr>
        <w:t>Scrimgeour</w:t>
      </w:r>
      <w:proofErr w:type="spellEnd"/>
      <w:r w:rsidRPr="00A80973" w:rsidR="00A80973">
        <w:rPr>
          <w:rFonts w:ascii="Times New Roman" w:hAnsi="Times New Roman" w:cs="Times New Roman"/>
          <w:sz w:val="24"/>
          <w:szCs w:val="24"/>
        </w:rPr>
        <w:t xml:space="preserve"> </w:t>
      </w:r>
      <w:r w:rsidRPr="00A80973" w:rsidR="00A80973">
        <w:rPr>
          <w:rFonts w:ascii="Times New Roman" w:hAnsi="Times New Roman" w:cs="Times New Roman"/>
          <w:i/>
          <w:sz w:val="24"/>
          <w:szCs w:val="24"/>
        </w:rPr>
        <w:t>et al.</w:t>
      </w:r>
      <w:r w:rsidRPr="00A80973" w:rsidR="00A80973">
        <w:rPr>
          <w:rFonts w:ascii="Times New Roman" w:hAnsi="Times New Roman" w:cs="Times New Roman"/>
          <w:sz w:val="24"/>
          <w:szCs w:val="24"/>
        </w:rPr>
        <w:t xml:space="preserve"> 1995, respectively).   The gradual increase in </w:t>
      </w:r>
      <w:r w:rsidRPr="00A80973" w:rsidR="00A80973">
        <w:rPr>
          <w:rFonts w:ascii="Times New Roman" w:hAnsi="Times New Roman" w:cs="Times New Roman"/>
          <w:i/>
          <w:sz w:val="24"/>
          <w:szCs w:val="24"/>
        </w:rPr>
        <w:t>δ</w:t>
      </w:r>
      <w:r w:rsidRPr="00A80973" w:rsidR="00A80973">
        <w:rPr>
          <w:rFonts w:ascii="Times New Roman" w:hAnsi="Times New Roman" w:cs="Times New Roman"/>
          <w:sz w:val="24"/>
          <w:szCs w:val="24"/>
          <w:vertAlign w:val="superscript"/>
        </w:rPr>
        <w:t>15</w:t>
      </w:r>
      <w:r w:rsidRPr="00A80973" w:rsidR="00A80973">
        <w:rPr>
          <w:rFonts w:ascii="Times New Roman" w:hAnsi="Times New Roman" w:cs="Times New Roman"/>
          <w:sz w:val="24"/>
          <w:szCs w:val="24"/>
        </w:rPr>
        <w:t>N</w:t>
      </w:r>
      <w:r w:rsidRPr="00A80973" w:rsidDel="00A76A91" w:rsidR="00A80973">
        <w:rPr>
          <w:rFonts w:ascii="Times New Roman" w:hAnsi="Times New Roman" w:cs="Times New Roman"/>
          <w:sz w:val="24"/>
          <w:szCs w:val="24"/>
        </w:rPr>
        <w:t xml:space="preserve"> </w:t>
      </w:r>
      <w:r w:rsidRPr="00A80973" w:rsidR="00A80973">
        <w:rPr>
          <w:rFonts w:ascii="Times New Roman" w:hAnsi="Times New Roman" w:cs="Times New Roman"/>
          <w:sz w:val="24"/>
          <w:szCs w:val="24"/>
        </w:rPr>
        <w:t xml:space="preserve">observed among wild, 6 month caged and 12 month caged large mature males suggests that </w:t>
      </w:r>
      <w:r w:rsidRPr="00A80973" w:rsidR="00A80973">
        <w:rPr>
          <w:rFonts w:ascii="Times New Roman" w:hAnsi="Times New Roman" w:cs="Times New Roman"/>
          <w:sz w:val="24"/>
          <w:szCs w:val="24"/>
        </w:rPr>
        <w:lastRenderedPageBreak/>
        <w:t xml:space="preserve">long term caging may have more deleterious effects on larger crab.  Caging may not meet the energetic requirements of large mature males and thus may be more detrimental for this category of crab.  Interestingly, nutritional stress may not explain the higher values of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15</m:t>
            </m:r>
          </m:sup>
        </m:sSup>
      </m:oMath>
      <w:r w:rsidRPr="00A80973" w:rsidR="00A80973">
        <w:rPr>
          <w:rFonts w:ascii="Times New Roman" w:hAnsi="Times New Roman" w:cs="Times New Roman"/>
          <w:sz w:val="24"/>
          <w:szCs w:val="24"/>
        </w:rPr>
        <w:t xml:space="preserve">N observed in females caged for 6 months as stomach contents for this category were fuller than other female crab categories.  One possible explanation is the type of prey ingested.  Females caged for 6 months had high levels of crab in their stomachs which could result in an increase in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15</m:t>
            </m:r>
          </m:sup>
        </m:sSup>
      </m:oMath>
      <w:r w:rsidRPr="00A80973" w:rsidR="00A80973">
        <w:rPr>
          <w:rFonts w:ascii="Times New Roman" w:hAnsi="Times New Roman" w:cs="Times New Roman"/>
          <w:sz w:val="24"/>
          <w:szCs w:val="24"/>
        </w:rPr>
        <w:t xml:space="preserve">N values as they are eating from a higher trophic level (i.e. cannibalism). </w:t>
      </w:r>
    </w:p>
    <w:p w:rsidRPr="00A80973" w:rsidR="00A80973" w:rsidP="00A80973" w:rsidRDefault="00A80973" w14:paraId="7B36646C" w14:textId="77777777">
      <w:pPr>
        <w:spacing w:line="480" w:lineRule="auto"/>
        <w:rPr>
          <w:rFonts w:ascii="Times New Roman" w:hAnsi="Times New Roman" w:cs="Times New Roman"/>
          <w:sz w:val="24"/>
          <w:szCs w:val="24"/>
        </w:rPr>
      </w:pPr>
      <w:r w:rsidRPr="00A80973">
        <w:rPr>
          <w:rFonts w:ascii="Times New Roman" w:hAnsi="Times New Roman" w:cs="Times New Roman"/>
          <w:sz w:val="24"/>
          <w:szCs w:val="24"/>
        </w:rPr>
        <w:t xml:space="preserve">In summary, stable isotope analysis, in combination with stomach content analysis, provide relevant information on taxonomic importance and trophic position of snow crab.  The diet of snow crab, in terms of stomach content and stable isotope analysis, is composed of a wide variety of taxa and shows possible size differences and caging effects.  Crab sampling by trapping may be biased towards hungry crab and other sampling methods (such as trawling) should be considered in future studies.  Additionally, as previous stomach content studies suggest that differences in diet may be dependent on the size of the crab, especially between small/immature crab and large/mature crab, a wider range of crab size should be sampled.  Seasonal and site-specific patterns were not consistently observed but differences could be attributed to prey abundance during sampling and should be examined in future studies.  Values of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13</m:t>
            </m:r>
          </m:sup>
        </m:sSup>
      </m:oMath>
      <w:r w:rsidRPr="00A80973">
        <w:rPr>
          <w:rFonts w:ascii="Times New Roman" w:hAnsi="Times New Roman" w:cs="Times New Roman"/>
          <w:sz w:val="24"/>
          <w:szCs w:val="24"/>
        </w:rPr>
        <w:t xml:space="preserve">C suggest a relative change in primary food source between males and females that is related to crab size.  Comparable values of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15</m:t>
            </m:r>
          </m:sup>
        </m:sSup>
      </m:oMath>
      <w:r w:rsidRPr="00A80973">
        <w:rPr>
          <w:rFonts w:ascii="Times New Roman" w:hAnsi="Times New Roman" w:cs="Times New Roman"/>
          <w:sz w:val="24"/>
          <w:szCs w:val="24"/>
        </w:rPr>
        <w:t xml:space="preserve">N for wild crab categories suggest large mature males and females share the same trophic level.  Higher values of </w:t>
      </w: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15</m:t>
            </m:r>
          </m:sup>
        </m:sSup>
      </m:oMath>
      <w:r w:rsidRPr="00A80973">
        <w:rPr>
          <w:rFonts w:ascii="Times New Roman" w:hAnsi="Times New Roman" w:cs="Times New Roman"/>
          <w:sz w:val="24"/>
          <w:szCs w:val="24"/>
        </w:rPr>
        <w:t>N observed in large mature males caged for 12 months and females caged for 6 months may suggest a nutritional stress and dietary shift in these crab categories, respectively.</w:t>
      </w:r>
    </w:p>
    <w:p w:rsidRPr="00A80973" w:rsidR="00A80973" w:rsidP="00A80973" w:rsidRDefault="00A80973" w14:paraId="70B77BB7" w14:textId="77777777">
      <w:pPr>
        <w:spacing w:line="480" w:lineRule="auto"/>
        <w:rPr>
          <w:rFonts w:ascii="Times New Roman" w:hAnsi="Times New Roman" w:cs="Times New Roman"/>
          <w:sz w:val="24"/>
          <w:szCs w:val="24"/>
        </w:rPr>
      </w:pPr>
    </w:p>
    <w:p w:rsidR="00A80973" w:rsidP="00A80973" w:rsidRDefault="00A80973" w14:paraId="4A121EAE" w14:textId="77777777">
      <w:pPr>
        <w:spacing w:line="480" w:lineRule="auto"/>
        <w:rPr>
          <w:rFonts w:ascii="Times New Roman" w:hAnsi="Times New Roman" w:cs="Times New Roman"/>
          <w:sz w:val="24"/>
          <w:szCs w:val="24"/>
        </w:rPr>
      </w:pPr>
    </w:p>
    <w:p w:rsidR="008E407B" w:rsidRDefault="008E407B" w14:paraId="342FD526" w14:textId="77777777">
      <w:r>
        <w:br w:type="page"/>
      </w:r>
    </w:p>
    <w:p w:rsidRPr="00E37F21" w:rsidR="00937418" w:rsidP="00937418" w:rsidRDefault="00937418" w14:paraId="2A10E7C6" w14:textId="77777777">
      <w:pPr>
        <w:spacing w:after="0" w:line="240" w:lineRule="auto"/>
        <w:rPr>
          <w:rFonts w:ascii="Times New Roman" w:hAnsi="Times New Roman" w:eastAsia="Times New Roman" w:cs="Times New Roman"/>
          <w:sz w:val="24"/>
          <w:szCs w:val="24"/>
          <w:lang w:val="en-US"/>
        </w:rPr>
      </w:pPr>
      <w:proofErr w:type="gramStart"/>
      <w:r w:rsidRPr="00E37F21">
        <w:rPr>
          <w:rFonts w:ascii="Times New Roman" w:hAnsi="Times New Roman" w:eastAsia="Times New Roman" w:cs="Times New Roman"/>
          <w:sz w:val="24"/>
          <w:szCs w:val="24"/>
          <w:lang w:val="en-US"/>
        </w:rPr>
        <w:lastRenderedPageBreak/>
        <w:t xml:space="preserve">Chassé, J., </w:t>
      </w:r>
      <w:proofErr w:type="spellStart"/>
      <w:r w:rsidRPr="00E37F21">
        <w:rPr>
          <w:rFonts w:ascii="Times New Roman" w:hAnsi="Times New Roman" w:eastAsia="Times New Roman" w:cs="Times New Roman"/>
          <w:sz w:val="24"/>
          <w:szCs w:val="24"/>
          <w:lang w:val="en-US"/>
        </w:rPr>
        <w:t>Glabraith</w:t>
      </w:r>
      <w:proofErr w:type="spellEnd"/>
      <w:r w:rsidRPr="00E37F21">
        <w:rPr>
          <w:rFonts w:ascii="Times New Roman" w:hAnsi="Times New Roman" w:eastAsia="Times New Roman" w:cs="Times New Roman"/>
          <w:sz w:val="24"/>
          <w:szCs w:val="24"/>
          <w:lang w:val="en-US"/>
        </w:rPr>
        <w:t xml:space="preserve">, P. S., Lambert, N., Moriyasu, M., Wade, E., </w:t>
      </w:r>
      <w:proofErr w:type="spellStart"/>
      <w:r w:rsidRPr="00E37F21">
        <w:rPr>
          <w:rFonts w:ascii="Times New Roman" w:hAnsi="Times New Roman" w:eastAsia="Times New Roman" w:cs="Times New Roman"/>
          <w:sz w:val="24"/>
          <w:szCs w:val="24"/>
          <w:lang w:val="en-US"/>
        </w:rPr>
        <w:t>Marcil</w:t>
      </w:r>
      <w:proofErr w:type="spellEnd"/>
      <w:r w:rsidRPr="00E37F21">
        <w:rPr>
          <w:rFonts w:ascii="Times New Roman" w:hAnsi="Times New Roman" w:eastAsia="Times New Roman" w:cs="Times New Roman"/>
          <w:sz w:val="24"/>
          <w:szCs w:val="24"/>
          <w:lang w:val="en-US"/>
        </w:rPr>
        <w:t xml:space="preserve">, J., and </w:t>
      </w:r>
      <w:proofErr w:type="spellStart"/>
      <w:r w:rsidRPr="00E37F21">
        <w:rPr>
          <w:rFonts w:ascii="Times New Roman" w:hAnsi="Times New Roman" w:eastAsia="Times New Roman" w:cs="Times New Roman"/>
          <w:sz w:val="24"/>
          <w:szCs w:val="24"/>
          <w:lang w:val="en-US"/>
        </w:rPr>
        <w:t>Pettipas</w:t>
      </w:r>
      <w:proofErr w:type="spellEnd"/>
      <w:r w:rsidRPr="00E37F21">
        <w:rPr>
          <w:rFonts w:ascii="Times New Roman" w:hAnsi="Times New Roman" w:eastAsia="Times New Roman" w:cs="Times New Roman"/>
          <w:sz w:val="24"/>
          <w:szCs w:val="24"/>
          <w:lang w:val="en-US"/>
        </w:rPr>
        <w:t>, R. G.</w:t>
      </w:r>
      <w:proofErr w:type="gramEnd"/>
      <w:r w:rsidRPr="00E37F21">
        <w:rPr>
          <w:rFonts w:ascii="Times New Roman" w:hAnsi="Times New Roman" w:eastAsia="Times New Roman" w:cs="Times New Roman"/>
          <w:sz w:val="24"/>
          <w:szCs w:val="24"/>
          <w:lang w:val="en-US"/>
        </w:rPr>
        <w:t xml:space="preserve">  2015.  Environmental conditions in the </w:t>
      </w:r>
      <w:proofErr w:type="spellStart"/>
      <w:r w:rsidRPr="00E37F21">
        <w:rPr>
          <w:rFonts w:ascii="Times New Roman" w:hAnsi="Times New Roman" w:eastAsia="Times New Roman" w:cs="Times New Roman"/>
          <w:sz w:val="24"/>
          <w:szCs w:val="24"/>
          <w:lang w:val="en-US"/>
        </w:rPr>
        <w:t>sourthern</w:t>
      </w:r>
      <w:proofErr w:type="spellEnd"/>
      <w:r w:rsidRPr="00E37F21">
        <w:rPr>
          <w:rFonts w:ascii="Times New Roman" w:hAnsi="Times New Roman" w:eastAsia="Times New Roman" w:cs="Times New Roman"/>
          <w:sz w:val="24"/>
          <w:szCs w:val="24"/>
          <w:lang w:val="en-US"/>
        </w:rPr>
        <w:t xml:space="preserve"> Gulf of St. Lawrence relevant to snow crab.  DFO Can. Sci. </w:t>
      </w:r>
      <w:proofErr w:type="spellStart"/>
      <w:r w:rsidRPr="00E37F21">
        <w:rPr>
          <w:rFonts w:ascii="Times New Roman" w:hAnsi="Times New Roman" w:eastAsia="Times New Roman" w:cs="Times New Roman"/>
          <w:sz w:val="24"/>
          <w:szCs w:val="24"/>
          <w:lang w:val="en-US"/>
        </w:rPr>
        <w:t>Advis</w:t>
      </w:r>
      <w:proofErr w:type="spellEnd"/>
      <w:r w:rsidRPr="00E37F21">
        <w:rPr>
          <w:rFonts w:ascii="Times New Roman" w:hAnsi="Times New Roman" w:eastAsia="Times New Roman" w:cs="Times New Roman"/>
          <w:sz w:val="24"/>
          <w:szCs w:val="24"/>
          <w:lang w:val="en-US"/>
        </w:rPr>
        <w:t xml:space="preserve">. Sec. Res. Doc. 2015/009. </w:t>
      </w:r>
      <w:proofErr w:type="gramStart"/>
      <w:r w:rsidRPr="00E37F21">
        <w:rPr>
          <w:rFonts w:ascii="Times New Roman" w:hAnsi="Times New Roman" w:eastAsia="Times New Roman" w:cs="Times New Roman"/>
          <w:sz w:val="24"/>
          <w:szCs w:val="24"/>
          <w:lang w:val="en-US"/>
        </w:rPr>
        <w:t>v</w:t>
      </w:r>
      <w:proofErr w:type="gramEnd"/>
      <w:r w:rsidRPr="00E37F21">
        <w:rPr>
          <w:rFonts w:ascii="Times New Roman" w:hAnsi="Times New Roman" w:eastAsia="Times New Roman" w:cs="Times New Roman"/>
          <w:sz w:val="24"/>
          <w:szCs w:val="24"/>
          <w:lang w:val="en-US"/>
        </w:rPr>
        <w:t xml:space="preserve"> + 28p. </w:t>
      </w:r>
    </w:p>
    <w:p w:rsidRPr="00E37F21" w:rsidR="00937418" w:rsidP="00937418" w:rsidRDefault="00937418" w14:paraId="65987004" w14:textId="77777777">
      <w:pPr>
        <w:spacing w:after="0" w:line="240" w:lineRule="auto"/>
        <w:rPr>
          <w:rFonts w:ascii="Times New Roman" w:hAnsi="Times New Roman" w:eastAsia="Times New Roman" w:cs="Times New Roman"/>
          <w:sz w:val="24"/>
          <w:szCs w:val="24"/>
          <w:lang w:val="en-US"/>
        </w:rPr>
      </w:pPr>
    </w:p>
    <w:p w:rsidRPr="00937418" w:rsidR="00937418" w:rsidP="00937418" w:rsidRDefault="00937418" w14:paraId="240E4889" w14:textId="77777777">
      <w:pPr>
        <w:spacing w:after="0" w:line="240" w:lineRule="auto"/>
        <w:rPr>
          <w:rFonts w:ascii="Times New Roman" w:hAnsi="Times New Roman" w:eastAsia="Times New Roman" w:cs="Times New Roman"/>
          <w:sz w:val="24"/>
          <w:szCs w:val="24"/>
          <w:lang w:val="en-US"/>
        </w:rPr>
      </w:pPr>
      <w:r w:rsidRPr="00937418">
        <w:rPr>
          <w:rFonts w:ascii="Times New Roman" w:hAnsi="Times New Roman" w:eastAsia="Times New Roman" w:cs="Times New Roman"/>
          <w:sz w:val="24"/>
          <w:szCs w:val="24"/>
          <w:lang w:val="en-US"/>
        </w:rPr>
        <w:t>Christian, J.R., Mathieu, A., Thompson, D. H., White</w:t>
      </w:r>
      <w:r w:rsidRPr="00E37F21">
        <w:rPr>
          <w:rFonts w:ascii="Times New Roman" w:hAnsi="Times New Roman" w:eastAsia="Times New Roman" w:cs="Times New Roman"/>
          <w:sz w:val="24"/>
          <w:szCs w:val="24"/>
          <w:lang w:val="en-US"/>
        </w:rPr>
        <w:t xml:space="preserve">, D. and Buchanan, R. A.  2003.  </w:t>
      </w:r>
      <w:r w:rsidRPr="00937418">
        <w:rPr>
          <w:rFonts w:ascii="Times New Roman" w:hAnsi="Times New Roman" w:eastAsia="Times New Roman" w:cs="Times New Roman"/>
          <w:sz w:val="24"/>
          <w:szCs w:val="24"/>
          <w:lang w:val="en-US"/>
        </w:rPr>
        <w:t>Effect of seismic energy on snow crab (</w:t>
      </w:r>
      <w:proofErr w:type="spellStart"/>
      <w:r w:rsidRPr="00937418">
        <w:rPr>
          <w:rFonts w:ascii="Times New Roman" w:hAnsi="Times New Roman" w:eastAsia="Times New Roman" w:cs="Times New Roman"/>
          <w:i/>
          <w:sz w:val="24"/>
          <w:szCs w:val="24"/>
          <w:lang w:val="en-US"/>
        </w:rPr>
        <w:t>Chionoecetes</w:t>
      </w:r>
      <w:proofErr w:type="spellEnd"/>
      <w:r w:rsidRPr="00937418">
        <w:rPr>
          <w:rFonts w:ascii="Times New Roman" w:hAnsi="Times New Roman" w:eastAsia="Times New Roman" w:cs="Times New Roman"/>
          <w:i/>
          <w:sz w:val="24"/>
          <w:szCs w:val="24"/>
          <w:lang w:val="en-US"/>
        </w:rPr>
        <w:t xml:space="preserve"> </w:t>
      </w:r>
      <w:proofErr w:type="spellStart"/>
      <w:r w:rsidRPr="00937418">
        <w:rPr>
          <w:rFonts w:ascii="Times New Roman" w:hAnsi="Times New Roman" w:eastAsia="Times New Roman" w:cs="Times New Roman"/>
          <w:i/>
          <w:sz w:val="24"/>
          <w:szCs w:val="24"/>
          <w:lang w:val="en-US"/>
        </w:rPr>
        <w:t>opilio</w:t>
      </w:r>
      <w:proofErr w:type="spellEnd"/>
      <w:r w:rsidRPr="00937418">
        <w:rPr>
          <w:rFonts w:ascii="Times New Roman" w:hAnsi="Times New Roman" w:eastAsia="Times New Roman" w:cs="Times New Roman"/>
          <w:sz w:val="24"/>
          <w:szCs w:val="24"/>
          <w:lang w:val="en-US"/>
        </w:rPr>
        <w:t xml:space="preserve">).  Environmental Research Funds Report No. 144.  Calgary.  106 p. </w:t>
      </w:r>
    </w:p>
    <w:p w:rsidR="00E37F21" w:rsidRDefault="00E37F21" w14:paraId="530165A4" w14:textId="77777777">
      <w:pPr>
        <w:contextualSpacing/>
        <w:rPr>
          <w:rFonts w:ascii="Times New Roman" w:hAnsi="Times New Roman" w:cs="Times New Roman"/>
          <w:sz w:val="24"/>
          <w:szCs w:val="24"/>
        </w:rPr>
      </w:pPr>
    </w:p>
    <w:p w:rsidR="002E70AD" w:rsidRDefault="002E70AD" w14:paraId="77A5356B" w14:textId="77777777">
      <w:pPr>
        <w:contextualSpacing/>
        <w:rPr>
          <w:rFonts w:ascii="Times New Roman" w:hAnsi="Times New Roman" w:cs="Times New Roman"/>
          <w:sz w:val="24"/>
          <w:szCs w:val="24"/>
        </w:rPr>
      </w:pPr>
      <w:proofErr w:type="gramStart"/>
      <w:r w:rsidRPr="002E70AD">
        <w:rPr>
          <w:rFonts w:ascii="Times New Roman" w:hAnsi="Times New Roman" w:cs="Times New Roman"/>
          <w:sz w:val="24"/>
          <w:szCs w:val="24"/>
        </w:rPr>
        <w:t>Dionne, M., Sainte-Marie, B., Bourget, E. and Gilbert, D.</w:t>
      </w:r>
      <w:proofErr w:type="gramEnd"/>
      <w:r w:rsidRPr="002E70AD">
        <w:rPr>
          <w:rFonts w:ascii="Times New Roman" w:hAnsi="Times New Roman" w:cs="Times New Roman"/>
          <w:sz w:val="24"/>
          <w:szCs w:val="24"/>
        </w:rPr>
        <w:t xml:space="preserve">  2003.  Distribution and habitat selection of early benthic stages of snow crab </w:t>
      </w:r>
      <w:proofErr w:type="spellStart"/>
      <w:r w:rsidRPr="002E70AD">
        <w:rPr>
          <w:rFonts w:ascii="Times New Roman" w:hAnsi="Times New Roman" w:cs="Times New Roman"/>
          <w:i/>
          <w:sz w:val="24"/>
          <w:szCs w:val="24"/>
        </w:rPr>
        <w:t>Chionoecetes</w:t>
      </w:r>
      <w:proofErr w:type="spellEnd"/>
      <w:r w:rsidRPr="002E70AD">
        <w:rPr>
          <w:rFonts w:ascii="Times New Roman" w:hAnsi="Times New Roman" w:cs="Times New Roman"/>
          <w:i/>
          <w:sz w:val="24"/>
          <w:szCs w:val="24"/>
        </w:rPr>
        <w:t xml:space="preserve"> </w:t>
      </w:r>
      <w:proofErr w:type="spellStart"/>
      <w:r w:rsidRPr="002E70AD">
        <w:rPr>
          <w:rFonts w:ascii="Times New Roman" w:hAnsi="Times New Roman" w:cs="Times New Roman"/>
          <w:i/>
          <w:sz w:val="24"/>
          <w:szCs w:val="24"/>
        </w:rPr>
        <w:t>opilio</w:t>
      </w:r>
      <w:proofErr w:type="spellEnd"/>
      <w:r w:rsidRPr="002E70AD">
        <w:rPr>
          <w:rFonts w:ascii="Times New Roman" w:hAnsi="Times New Roman" w:cs="Times New Roman"/>
          <w:sz w:val="24"/>
          <w:szCs w:val="24"/>
        </w:rPr>
        <w:t xml:space="preserve">.  Mar. Ecol. </w:t>
      </w:r>
      <w:proofErr w:type="spellStart"/>
      <w:r w:rsidRPr="002E70AD">
        <w:rPr>
          <w:rFonts w:ascii="Times New Roman" w:hAnsi="Times New Roman" w:cs="Times New Roman"/>
          <w:sz w:val="24"/>
          <w:szCs w:val="24"/>
        </w:rPr>
        <w:t>Prog</w:t>
      </w:r>
      <w:proofErr w:type="spellEnd"/>
      <w:r w:rsidRPr="002E70AD">
        <w:rPr>
          <w:rFonts w:ascii="Times New Roman" w:hAnsi="Times New Roman" w:cs="Times New Roman"/>
          <w:sz w:val="24"/>
          <w:szCs w:val="24"/>
        </w:rPr>
        <w:t>. Ser.  259: 117-128.</w:t>
      </w:r>
    </w:p>
    <w:p w:rsidR="002E70AD" w:rsidRDefault="002E70AD" w14:paraId="17FF38D8" w14:textId="77777777">
      <w:pPr>
        <w:contextualSpacing/>
        <w:rPr>
          <w:rFonts w:ascii="Times New Roman" w:hAnsi="Times New Roman" w:cs="Times New Roman"/>
          <w:sz w:val="24"/>
          <w:szCs w:val="24"/>
        </w:rPr>
      </w:pPr>
    </w:p>
    <w:p w:rsidRPr="00E37F21" w:rsidR="008C091C" w:rsidRDefault="008E407B" w14:paraId="35346A65" w14:textId="77777777">
      <w:pPr>
        <w:rPr>
          <w:rFonts w:ascii="Times New Roman" w:hAnsi="Times New Roman" w:cs="Times New Roman"/>
          <w:sz w:val="24"/>
          <w:szCs w:val="24"/>
        </w:rPr>
      </w:pPr>
      <w:r w:rsidRPr="00E37F21">
        <w:rPr>
          <w:rFonts w:ascii="Times New Roman" w:hAnsi="Times New Roman" w:cs="Times New Roman"/>
          <w:sz w:val="24"/>
          <w:szCs w:val="24"/>
        </w:rPr>
        <w:t>DFO</w:t>
      </w:r>
      <w:r w:rsidR="008C091C">
        <w:rPr>
          <w:rFonts w:ascii="Times New Roman" w:hAnsi="Times New Roman" w:cs="Times New Roman"/>
          <w:sz w:val="24"/>
          <w:szCs w:val="24"/>
        </w:rPr>
        <w:t>.  2005</w:t>
      </w:r>
      <w:r w:rsidRPr="00E37F21">
        <w:rPr>
          <w:rFonts w:ascii="Times New Roman" w:hAnsi="Times New Roman" w:cs="Times New Roman"/>
          <w:sz w:val="24"/>
          <w:szCs w:val="24"/>
        </w:rPr>
        <w:t xml:space="preserve">. The Gulf of St Lawrence, A Unique Ecosystem: The Stage for the Gulf of St. Lawrence Integrated Management (GOSLIM). </w:t>
      </w:r>
      <w:proofErr w:type="gramStart"/>
      <w:r w:rsidRPr="00E37F21">
        <w:rPr>
          <w:rFonts w:ascii="Times New Roman" w:hAnsi="Times New Roman" w:cs="Times New Roman"/>
          <w:sz w:val="24"/>
          <w:szCs w:val="24"/>
        </w:rPr>
        <w:t>Oceans and science Branch, Fisheries and Oceans Canada, Ottawa, ISBN 0-662-69499-6.</w:t>
      </w:r>
      <w:proofErr w:type="gramEnd"/>
    </w:p>
    <w:p w:rsidRPr="009E4719" w:rsidR="009E4719" w:rsidP="009E4719" w:rsidRDefault="009E4719" w14:paraId="36E279D0" w14:textId="77777777">
      <w:pPr>
        <w:spacing w:after="0" w:line="240" w:lineRule="auto"/>
        <w:rPr>
          <w:rFonts w:ascii="Times New Roman" w:hAnsi="Times New Roman" w:eastAsia="Times New Roman" w:cs="Times New Roman"/>
          <w:sz w:val="24"/>
          <w:szCs w:val="24"/>
          <w:lang w:val="en-US"/>
        </w:rPr>
      </w:pPr>
      <w:r w:rsidRPr="00E37F21">
        <w:rPr>
          <w:rFonts w:ascii="Times New Roman" w:hAnsi="Times New Roman" w:eastAsia="Times New Roman" w:cs="Times New Roman"/>
          <w:sz w:val="24"/>
          <w:szCs w:val="24"/>
          <w:lang w:val="en-US"/>
        </w:rPr>
        <w:t xml:space="preserve">Hébert, M., </w:t>
      </w:r>
      <w:r w:rsidRPr="009E4719">
        <w:rPr>
          <w:rFonts w:ascii="Times New Roman" w:hAnsi="Times New Roman" w:eastAsia="Times New Roman" w:cs="Times New Roman"/>
          <w:sz w:val="24"/>
          <w:szCs w:val="24"/>
          <w:lang w:val="en-US"/>
        </w:rPr>
        <w:t xml:space="preserve">Gallant, C., Chiasson, Y., Mallet, P., Degrace, P. and Moriyasu, M.  1992.  </w:t>
      </w:r>
    </w:p>
    <w:p w:rsidR="009E4719" w:rsidP="009E4719" w:rsidRDefault="009E4719" w14:paraId="2967E13A" w14:textId="77777777">
      <w:pPr>
        <w:spacing w:after="0" w:line="240" w:lineRule="auto"/>
        <w:rPr>
          <w:rFonts w:ascii="Times New Roman" w:hAnsi="Times New Roman" w:eastAsia="Times New Roman" w:cs="Times New Roman"/>
          <w:sz w:val="24"/>
          <w:szCs w:val="24"/>
          <w:lang w:val="fr-CA"/>
        </w:rPr>
      </w:pPr>
      <w:r w:rsidRPr="009E4719">
        <w:rPr>
          <w:rFonts w:ascii="Times New Roman" w:hAnsi="Times New Roman" w:eastAsia="Times New Roman" w:cs="Times New Roman"/>
          <w:sz w:val="24"/>
          <w:szCs w:val="24"/>
          <w:lang w:val="en-US"/>
        </w:rPr>
        <w:t xml:space="preserve">Monitoring of the occurrence of soft-shell crabs in commercial catches of snow </w:t>
      </w:r>
      <w:r w:rsidRPr="00E37F21">
        <w:rPr>
          <w:rFonts w:ascii="Times New Roman" w:hAnsi="Times New Roman" w:eastAsia="Times New Roman" w:cs="Times New Roman"/>
          <w:sz w:val="24"/>
          <w:szCs w:val="24"/>
          <w:lang w:val="en-US"/>
        </w:rPr>
        <w:t>c</w:t>
      </w:r>
      <w:r w:rsidRPr="009E4719">
        <w:rPr>
          <w:rFonts w:ascii="Times New Roman" w:hAnsi="Times New Roman" w:eastAsia="Times New Roman" w:cs="Times New Roman"/>
          <w:sz w:val="24"/>
          <w:szCs w:val="24"/>
          <w:lang w:val="en-US"/>
        </w:rPr>
        <w:t>rab (</w:t>
      </w:r>
      <w:proofErr w:type="spellStart"/>
      <w:r w:rsidRPr="009E4719">
        <w:rPr>
          <w:rFonts w:ascii="Times New Roman" w:hAnsi="Times New Roman" w:eastAsia="Times New Roman" w:cs="Times New Roman"/>
          <w:i/>
          <w:sz w:val="24"/>
          <w:szCs w:val="24"/>
          <w:lang w:val="en-US"/>
        </w:rPr>
        <w:t>Chionoecetes</w:t>
      </w:r>
      <w:proofErr w:type="spellEnd"/>
      <w:r w:rsidRPr="009E4719">
        <w:rPr>
          <w:rFonts w:ascii="Times New Roman" w:hAnsi="Times New Roman" w:eastAsia="Times New Roman" w:cs="Times New Roman"/>
          <w:i/>
          <w:sz w:val="24"/>
          <w:szCs w:val="24"/>
          <w:lang w:val="en-US"/>
        </w:rPr>
        <w:t xml:space="preserve"> </w:t>
      </w:r>
      <w:proofErr w:type="spellStart"/>
      <w:r w:rsidRPr="009E4719">
        <w:rPr>
          <w:rFonts w:ascii="Times New Roman" w:hAnsi="Times New Roman" w:eastAsia="Times New Roman" w:cs="Times New Roman"/>
          <w:i/>
          <w:sz w:val="24"/>
          <w:szCs w:val="24"/>
          <w:lang w:val="en-US"/>
        </w:rPr>
        <w:t>opilio</w:t>
      </w:r>
      <w:proofErr w:type="spellEnd"/>
      <w:r w:rsidRPr="009E4719">
        <w:rPr>
          <w:rFonts w:ascii="Times New Roman" w:hAnsi="Times New Roman" w:eastAsia="Times New Roman" w:cs="Times New Roman"/>
          <w:sz w:val="24"/>
          <w:szCs w:val="24"/>
          <w:lang w:val="en-US"/>
        </w:rPr>
        <w:t xml:space="preserve">) in the southwestern Gulf of Saint Lawrence (zone 12) in 1990 and 1991.  Can. Tech. Rep. Fish. </w:t>
      </w:r>
      <w:proofErr w:type="spellStart"/>
      <w:r w:rsidRPr="009E4719">
        <w:rPr>
          <w:rFonts w:ascii="Times New Roman" w:hAnsi="Times New Roman" w:eastAsia="Times New Roman" w:cs="Times New Roman"/>
          <w:sz w:val="24"/>
          <w:szCs w:val="24"/>
          <w:lang w:val="fr-CA"/>
        </w:rPr>
        <w:t>Aquat</w:t>
      </w:r>
      <w:proofErr w:type="spellEnd"/>
      <w:r w:rsidRPr="009E4719">
        <w:rPr>
          <w:rFonts w:ascii="Times New Roman" w:hAnsi="Times New Roman" w:eastAsia="Times New Roman" w:cs="Times New Roman"/>
          <w:sz w:val="24"/>
          <w:szCs w:val="24"/>
          <w:lang w:val="fr-CA"/>
        </w:rPr>
        <w:t xml:space="preserve">. </w:t>
      </w:r>
      <w:proofErr w:type="spellStart"/>
      <w:r w:rsidRPr="009E4719">
        <w:rPr>
          <w:rFonts w:ascii="Times New Roman" w:hAnsi="Times New Roman" w:eastAsia="Times New Roman" w:cs="Times New Roman"/>
          <w:sz w:val="24"/>
          <w:szCs w:val="24"/>
          <w:lang w:val="fr-CA"/>
        </w:rPr>
        <w:t>Sci</w:t>
      </w:r>
      <w:proofErr w:type="spellEnd"/>
      <w:r w:rsidRPr="009E4719">
        <w:rPr>
          <w:rFonts w:ascii="Times New Roman" w:hAnsi="Times New Roman" w:eastAsia="Times New Roman" w:cs="Times New Roman"/>
          <w:sz w:val="24"/>
          <w:szCs w:val="24"/>
          <w:lang w:val="fr-CA"/>
        </w:rPr>
        <w:t>.  1886 E: v + 19p.</w:t>
      </w:r>
    </w:p>
    <w:p w:rsidR="00E37F21" w:rsidP="009E4719" w:rsidRDefault="00E37F21" w14:paraId="11383E8C" w14:textId="77777777">
      <w:pPr>
        <w:spacing w:after="0" w:line="240" w:lineRule="auto"/>
        <w:rPr>
          <w:rFonts w:ascii="Times New Roman" w:hAnsi="Times New Roman" w:eastAsia="Times New Roman" w:cs="Times New Roman"/>
          <w:sz w:val="24"/>
          <w:szCs w:val="24"/>
          <w:lang w:val="fr-CA"/>
        </w:rPr>
      </w:pPr>
    </w:p>
    <w:p w:rsidRPr="009E4719" w:rsidR="00E37F21" w:rsidP="009E4719" w:rsidRDefault="00E37F21" w14:paraId="35C4377C" w14:textId="77777777">
      <w:pPr>
        <w:spacing w:after="0" w:line="240" w:lineRule="auto"/>
        <w:rPr>
          <w:rFonts w:ascii="Times New Roman" w:hAnsi="Times New Roman" w:eastAsia="Times New Roman" w:cs="Times New Roman"/>
          <w:sz w:val="24"/>
          <w:szCs w:val="24"/>
          <w:lang w:val="en-US"/>
        </w:rPr>
      </w:pPr>
      <w:proofErr w:type="spellStart"/>
      <w:r>
        <w:rPr>
          <w:rFonts w:ascii="Times New Roman" w:hAnsi="Times New Roman" w:eastAsia="Times New Roman" w:cs="Times New Roman"/>
          <w:sz w:val="24"/>
          <w:szCs w:val="24"/>
          <w:lang w:val="fr-CA"/>
        </w:rPr>
        <w:t>Lovrich</w:t>
      </w:r>
      <w:proofErr w:type="spellEnd"/>
      <w:r>
        <w:rPr>
          <w:rFonts w:ascii="Times New Roman" w:hAnsi="Times New Roman" w:eastAsia="Times New Roman" w:cs="Times New Roman"/>
          <w:sz w:val="24"/>
          <w:szCs w:val="24"/>
          <w:lang w:val="fr-CA"/>
        </w:rPr>
        <w:t xml:space="preserve">, G. A. and Sainte-Marie, B.  1997.  </w:t>
      </w:r>
      <w:proofErr w:type="spellStart"/>
      <w:r>
        <w:rPr>
          <w:rFonts w:ascii="Times New Roman" w:hAnsi="Times New Roman" w:eastAsia="Times New Roman" w:cs="Times New Roman"/>
          <w:sz w:val="24"/>
          <w:szCs w:val="24"/>
          <w:lang w:val="fr-CA"/>
        </w:rPr>
        <w:t>Cannibalism</w:t>
      </w:r>
      <w:proofErr w:type="spellEnd"/>
      <w:r>
        <w:rPr>
          <w:rFonts w:ascii="Times New Roman" w:hAnsi="Times New Roman" w:eastAsia="Times New Roman" w:cs="Times New Roman"/>
          <w:sz w:val="24"/>
          <w:szCs w:val="24"/>
          <w:lang w:val="fr-CA"/>
        </w:rPr>
        <w:t xml:space="preserve"> in the </w:t>
      </w:r>
      <w:proofErr w:type="spellStart"/>
      <w:r>
        <w:rPr>
          <w:rFonts w:ascii="Times New Roman" w:hAnsi="Times New Roman" w:eastAsia="Times New Roman" w:cs="Times New Roman"/>
          <w:sz w:val="24"/>
          <w:szCs w:val="24"/>
          <w:lang w:val="fr-CA"/>
        </w:rPr>
        <w:t>snow</w:t>
      </w:r>
      <w:proofErr w:type="spellEnd"/>
      <w:r>
        <w:rPr>
          <w:rFonts w:ascii="Times New Roman" w:hAnsi="Times New Roman" w:eastAsia="Times New Roman" w:cs="Times New Roman"/>
          <w:sz w:val="24"/>
          <w:szCs w:val="24"/>
          <w:lang w:val="fr-CA"/>
        </w:rPr>
        <w:t xml:space="preserve"> </w:t>
      </w:r>
      <w:proofErr w:type="spellStart"/>
      <w:r>
        <w:rPr>
          <w:rFonts w:ascii="Times New Roman" w:hAnsi="Times New Roman" w:eastAsia="Times New Roman" w:cs="Times New Roman"/>
          <w:sz w:val="24"/>
          <w:szCs w:val="24"/>
          <w:lang w:val="fr-CA"/>
        </w:rPr>
        <w:t>crab</w:t>
      </w:r>
      <w:proofErr w:type="spellEnd"/>
      <w:r>
        <w:rPr>
          <w:rFonts w:ascii="Times New Roman" w:hAnsi="Times New Roman" w:eastAsia="Times New Roman" w:cs="Times New Roman"/>
          <w:sz w:val="24"/>
          <w:szCs w:val="24"/>
          <w:lang w:val="fr-CA"/>
        </w:rPr>
        <w:t xml:space="preserve">, </w:t>
      </w:r>
      <w:proofErr w:type="spellStart"/>
      <w:r>
        <w:rPr>
          <w:rFonts w:ascii="Times New Roman" w:hAnsi="Times New Roman" w:eastAsia="Times New Roman" w:cs="Times New Roman"/>
          <w:i/>
          <w:sz w:val="24"/>
          <w:szCs w:val="24"/>
          <w:lang w:val="fr-CA"/>
        </w:rPr>
        <w:t>Chionoecetes</w:t>
      </w:r>
      <w:proofErr w:type="spellEnd"/>
      <w:r>
        <w:rPr>
          <w:rFonts w:ascii="Times New Roman" w:hAnsi="Times New Roman" w:eastAsia="Times New Roman" w:cs="Times New Roman"/>
          <w:i/>
          <w:sz w:val="24"/>
          <w:szCs w:val="24"/>
          <w:lang w:val="fr-CA"/>
        </w:rPr>
        <w:t xml:space="preserve"> </w:t>
      </w:r>
      <w:proofErr w:type="spellStart"/>
      <w:r>
        <w:rPr>
          <w:rFonts w:ascii="Times New Roman" w:hAnsi="Times New Roman" w:eastAsia="Times New Roman" w:cs="Times New Roman"/>
          <w:i/>
          <w:sz w:val="24"/>
          <w:szCs w:val="24"/>
          <w:lang w:val="fr-CA"/>
        </w:rPr>
        <w:t>opilio</w:t>
      </w:r>
      <w:proofErr w:type="spellEnd"/>
      <w:r>
        <w:rPr>
          <w:rFonts w:ascii="Times New Roman" w:hAnsi="Times New Roman" w:eastAsia="Times New Roman" w:cs="Times New Roman"/>
          <w:sz w:val="24"/>
          <w:szCs w:val="24"/>
          <w:lang w:val="fr-CA"/>
        </w:rPr>
        <w:t xml:space="preserve"> (O. Fabricius) (</w:t>
      </w:r>
      <w:proofErr w:type="spellStart"/>
      <w:r>
        <w:rPr>
          <w:rFonts w:ascii="Times New Roman" w:hAnsi="Times New Roman" w:eastAsia="Times New Roman" w:cs="Times New Roman"/>
          <w:sz w:val="24"/>
          <w:szCs w:val="24"/>
          <w:lang w:val="fr-CA"/>
        </w:rPr>
        <w:t>Brachyura</w:t>
      </w:r>
      <w:proofErr w:type="spellEnd"/>
      <w:r>
        <w:rPr>
          <w:rFonts w:ascii="Times New Roman" w:hAnsi="Times New Roman" w:eastAsia="Times New Roman" w:cs="Times New Roman"/>
          <w:sz w:val="24"/>
          <w:szCs w:val="24"/>
          <w:lang w:val="fr-CA"/>
        </w:rPr>
        <w:t xml:space="preserve"> : </w:t>
      </w:r>
      <w:proofErr w:type="spellStart"/>
      <w:r>
        <w:rPr>
          <w:rFonts w:ascii="Times New Roman" w:hAnsi="Times New Roman" w:eastAsia="Times New Roman" w:cs="Times New Roman"/>
          <w:sz w:val="24"/>
          <w:szCs w:val="24"/>
          <w:lang w:val="fr-CA"/>
        </w:rPr>
        <w:t>Majidae</w:t>
      </w:r>
      <w:proofErr w:type="spellEnd"/>
      <w:r>
        <w:rPr>
          <w:rFonts w:ascii="Times New Roman" w:hAnsi="Times New Roman" w:eastAsia="Times New Roman" w:cs="Times New Roman"/>
          <w:sz w:val="24"/>
          <w:szCs w:val="24"/>
          <w:lang w:val="fr-CA"/>
        </w:rPr>
        <w:t xml:space="preserve">), and </w:t>
      </w:r>
      <w:proofErr w:type="spellStart"/>
      <w:r>
        <w:rPr>
          <w:rFonts w:ascii="Times New Roman" w:hAnsi="Times New Roman" w:eastAsia="Times New Roman" w:cs="Times New Roman"/>
          <w:sz w:val="24"/>
          <w:szCs w:val="24"/>
          <w:lang w:val="fr-CA"/>
        </w:rPr>
        <w:t>its</w:t>
      </w:r>
      <w:proofErr w:type="spellEnd"/>
      <w:r>
        <w:rPr>
          <w:rFonts w:ascii="Times New Roman" w:hAnsi="Times New Roman" w:eastAsia="Times New Roman" w:cs="Times New Roman"/>
          <w:sz w:val="24"/>
          <w:szCs w:val="24"/>
          <w:lang w:val="fr-CA"/>
        </w:rPr>
        <w:t xml:space="preserve"> </w:t>
      </w:r>
      <w:proofErr w:type="spellStart"/>
      <w:r>
        <w:rPr>
          <w:rFonts w:ascii="Times New Roman" w:hAnsi="Times New Roman" w:eastAsia="Times New Roman" w:cs="Times New Roman"/>
          <w:sz w:val="24"/>
          <w:szCs w:val="24"/>
          <w:lang w:val="fr-CA"/>
        </w:rPr>
        <w:t>potential</w:t>
      </w:r>
      <w:proofErr w:type="spellEnd"/>
      <w:r>
        <w:rPr>
          <w:rFonts w:ascii="Times New Roman" w:hAnsi="Times New Roman" w:eastAsia="Times New Roman" w:cs="Times New Roman"/>
          <w:sz w:val="24"/>
          <w:szCs w:val="24"/>
          <w:lang w:val="fr-CA"/>
        </w:rPr>
        <w:t xml:space="preserve"> importance to </w:t>
      </w:r>
      <w:proofErr w:type="spellStart"/>
      <w:r>
        <w:rPr>
          <w:rFonts w:ascii="Times New Roman" w:hAnsi="Times New Roman" w:eastAsia="Times New Roman" w:cs="Times New Roman"/>
          <w:sz w:val="24"/>
          <w:szCs w:val="24"/>
          <w:lang w:val="fr-CA"/>
        </w:rPr>
        <w:t>recruitement</w:t>
      </w:r>
      <w:proofErr w:type="spellEnd"/>
      <w:r>
        <w:rPr>
          <w:rFonts w:ascii="Times New Roman" w:hAnsi="Times New Roman" w:eastAsia="Times New Roman" w:cs="Times New Roman"/>
          <w:sz w:val="24"/>
          <w:szCs w:val="24"/>
          <w:lang w:val="fr-CA"/>
        </w:rPr>
        <w:t xml:space="preserve">.  J. </w:t>
      </w:r>
      <w:proofErr w:type="spellStart"/>
      <w:r>
        <w:rPr>
          <w:rFonts w:ascii="Times New Roman" w:hAnsi="Times New Roman" w:eastAsia="Times New Roman" w:cs="Times New Roman"/>
          <w:sz w:val="24"/>
          <w:szCs w:val="24"/>
          <w:lang w:val="fr-CA"/>
        </w:rPr>
        <w:t>Exp</w:t>
      </w:r>
      <w:proofErr w:type="spellEnd"/>
      <w:r>
        <w:rPr>
          <w:rFonts w:ascii="Times New Roman" w:hAnsi="Times New Roman" w:eastAsia="Times New Roman" w:cs="Times New Roman"/>
          <w:sz w:val="24"/>
          <w:szCs w:val="24"/>
          <w:lang w:val="fr-CA"/>
        </w:rPr>
        <w:t xml:space="preserve">. Mar. </w:t>
      </w:r>
      <w:proofErr w:type="spellStart"/>
      <w:r>
        <w:rPr>
          <w:rFonts w:ascii="Times New Roman" w:hAnsi="Times New Roman" w:eastAsia="Times New Roman" w:cs="Times New Roman"/>
          <w:sz w:val="24"/>
          <w:szCs w:val="24"/>
          <w:lang w:val="fr-CA"/>
        </w:rPr>
        <w:t>Biol</w:t>
      </w:r>
      <w:proofErr w:type="spellEnd"/>
      <w:r>
        <w:rPr>
          <w:rFonts w:ascii="Times New Roman" w:hAnsi="Times New Roman" w:eastAsia="Times New Roman" w:cs="Times New Roman"/>
          <w:sz w:val="24"/>
          <w:szCs w:val="24"/>
          <w:lang w:val="fr-CA"/>
        </w:rPr>
        <w:t xml:space="preserve">. </w:t>
      </w:r>
      <w:proofErr w:type="spellStart"/>
      <w:r>
        <w:rPr>
          <w:rFonts w:ascii="Times New Roman" w:hAnsi="Times New Roman" w:eastAsia="Times New Roman" w:cs="Times New Roman"/>
          <w:sz w:val="24"/>
          <w:szCs w:val="24"/>
          <w:lang w:val="fr-CA"/>
        </w:rPr>
        <w:t>Ecol</w:t>
      </w:r>
      <w:proofErr w:type="spellEnd"/>
      <w:r>
        <w:rPr>
          <w:rFonts w:ascii="Times New Roman" w:hAnsi="Times New Roman" w:eastAsia="Times New Roman" w:cs="Times New Roman"/>
          <w:sz w:val="24"/>
          <w:szCs w:val="24"/>
          <w:lang w:val="fr-CA"/>
        </w:rPr>
        <w:t>.  211 : 225-245.</w:t>
      </w:r>
    </w:p>
    <w:p w:rsidRPr="00E37F21" w:rsidR="00E37F21" w:rsidP="00937418" w:rsidRDefault="00E37F21" w14:paraId="4391537C" w14:textId="77777777">
      <w:pPr>
        <w:spacing w:after="0" w:line="240" w:lineRule="auto"/>
        <w:rPr>
          <w:rFonts w:ascii="Times New Roman" w:hAnsi="Times New Roman" w:cs="Times New Roman"/>
          <w:sz w:val="24"/>
          <w:szCs w:val="24"/>
        </w:rPr>
      </w:pPr>
    </w:p>
    <w:p w:rsidR="00E37F21" w:rsidP="00E37F21" w:rsidRDefault="00937418" w14:paraId="393C81CE" w14:textId="77777777">
      <w:pPr>
        <w:spacing w:after="0" w:line="240" w:lineRule="auto"/>
        <w:rPr>
          <w:rFonts w:ascii="Times New Roman" w:hAnsi="Times New Roman" w:eastAsia="Times New Roman" w:cs="Times New Roman"/>
          <w:sz w:val="24"/>
          <w:szCs w:val="24"/>
          <w:lang w:val="en-US"/>
        </w:rPr>
      </w:pPr>
      <w:proofErr w:type="gramStart"/>
      <w:r w:rsidRPr="00937418">
        <w:rPr>
          <w:rFonts w:ascii="Times New Roman" w:hAnsi="Times New Roman" w:eastAsia="Times New Roman" w:cs="Times New Roman"/>
          <w:sz w:val="24"/>
          <w:szCs w:val="24"/>
          <w:lang w:val="en-US"/>
        </w:rPr>
        <w:t xml:space="preserve">Moriyasu, M., Benhalima, K., Allain, R., Hebert, M., Wade, E., </w:t>
      </w:r>
      <w:proofErr w:type="spellStart"/>
      <w:r w:rsidRPr="00937418">
        <w:rPr>
          <w:rFonts w:ascii="Times New Roman" w:hAnsi="Times New Roman" w:eastAsia="Times New Roman" w:cs="Times New Roman"/>
          <w:sz w:val="24"/>
          <w:szCs w:val="24"/>
          <w:lang w:val="en-US"/>
        </w:rPr>
        <w:t>Sabean</w:t>
      </w:r>
      <w:proofErr w:type="spellEnd"/>
      <w:r w:rsidRPr="00937418">
        <w:rPr>
          <w:rFonts w:ascii="Times New Roman" w:hAnsi="Times New Roman" w:eastAsia="Times New Roman" w:cs="Times New Roman"/>
          <w:sz w:val="24"/>
          <w:szCs w:val="24"/>
          <w:lang w:val="en-US"/>
        </w:rPr>
        <w:t>, C. and Belfry, S.</w:t>
      </w:r>
      <w:r w:rsidRPr="00E37F21">
        <w:rPr>
          <w:rFonts w:ascii="Times New Roman" w:hAnsi="Times New Roman" w:eastAsia="Times New Roman" w:cs="Times New Roman"/>
          <w:sz w:val="24"/>
          <w:szCs w:val="24"/>
          <w:lang w:val="en-US"/>
        </w:rPr>
        <w:t xml:space="preserve"> </w:t>
      </w:r>
      <w:r w:rsidRPr="00937418">
        <w:rPr>
          <w:rFonts w:ascii="Times New Roman" w:hAnsi="Times New Roman" w:eastAsia="Times New Roman" w:cs="Times New Roman"/>
          <w:sz w:val="24"/>
          <w:szCs w:val="24"/>
          <w:lang w:val="en-US"/>
        </w:rPr>
        <w:t>C.</w:t>
      </w:r>
      <w:proofErr w:type="gramEnd"/>
      <w:r w:rsidRPr="00937418">
        <w:rPr>
          <w:rFonts w:ascii="Times New Roman" w:hAnsi="Times New Roman" w:eastAsia="Times New Roman" w:cs="Times New Roman"/>
          <w:sz w:val="24"/>
          <w:szCs w:val="24"/>
          <w:lang w:val="en-US"/>
        </w:rPr>
        <w:t xml:space="preserve">  2004.  Effects of seismic noise on female snow crab (</w:t>
      </w:r>
      <w:proofErr w:type="spellStart"/>
      <w:r w:rsidRPr="00937418">
        <w:rPr>
          <w:rFonts w:ascii="Times New Roman" w:hAnsi="Times New Roman" w:eastAsia="Times New Roman" w:cs="Times New Roman"/>
          <w:i/>
          <w:sz w:val="24"/>
          <w:szCs w:val="24"/>
          <w:lang w:val="en-US"/>
        </w:rPr>
        <w:t>Chionoecetes</w:t>
      </w:r>
      <w:proofErr w:type="spellEnd"/>
      <w:r w:rsidRPr="00937418">
        <w:rPr>
          <w:rFonts w:ascii="Times New Roman" w:hAnsi="Times New Roman" w:eastAsia="Times New Roman" w:cs="Times New Roman"/>
          <w:i/>
          <w:sz w:val="24"/>
          <w:szCs w:val="24"/>
          <w:lang w:val="en-US"/>
        </w:rPr>
        <w:t xml:space="preserve"> </w:t>
      </w:r>
      <w:proofErr w:type="spellStart"/>
      <w:r w:rsidRPr="00937418">
        <w:rPr>
          <w:rFonts w:ascii="Times New Roman" w:hAnsi="Times New Roman" w:eastAsia="Times New Roman" w:cs="Times New Roman"/>
          <w:sz w:val="24"/>
          <w:szCs w:val="24"/>
          <w:lang w:val="en-US"/>
        </w:rPr>
        <w:t>opilio</w:t>
      </w:r>
      <w:proofErr w:type="spellEnd"/>
      <w:r w:rsidRPr="00937418">
        <w:rPr>
          <w:rFonts w:ascii="Times New Roman" w:hAnsi="Times New Roman" w:eastAsia="Times New Roman" w:cs="Times New Roman"/>
          <w:sz w:val="24"/>
          <w:szCs w:val="24"/>
          <w:lang w:val="en-US"/>
        </w:rPr>
        <w:t>) evaluated by caging study conducted off western Cape Breton Island in 2003-2004.  Department of Fisheries and Oceans Working Document.  130 p.</w:t>
      </w:r>
    </w:p>
    <w:p w:rsidRPr="00E37F21" w:rsidR="00E37F21" w:rsidP="00E37F21" w:rsidRDefault="00E37F21" w14:paraId="614C99CB" w14:textId="77777777">
      <w:pPr>
        <w:spacing w:after="0" w:line="240" w:lineRule="auto"/>
        <w:rPr>
          <w:rFonts w:ascii="Times New Roman" w:hAnsi="Times New Roman" w:eastAsia="Times New Roman" w:cs="Times New Roman"/>
          <w:sz w:val="24"/>
          <w:szCs w:val="24"/>
          <w:lang w:val="en-US"/>
        </w:rPr>
      </w:pPr>
    </w:p>
    <w:p w:rsidRPr="00E37F21" w:rsidR="00380AF6" w:rsidRDefault="00380AF6" w14:paraId="52B4F868" w14:textId="77777777">
      <w:pPr>
        <w:rPr>
          <w:rFonts w:ascii="Times New Roman" w:hAnsi="Times New Roman" w:cs="Times New Roman"/>
          <w:sz w:val="24"/>
          <w:szCs w:val="24"/>
        </w:rPr>
      </w:pPr>
      <w:r w:rsidRPr="00E37F21">
        <w:rPr>
          <w:rFonts w:ascii="Times New Roman" w:hAnsi="Times New Roman" w:cs="Times New Roman"/>
          <w:sz w:val="24"/>
          <w:szCs w:val="24"/>
        </w:rPr>
        <w:t xml:space="preserve">Moriyasu, M.  </w:t>
      </w:r>
      <w:proofErr w:type="gramStart"/>
      <w:r w:rsidRPr="00E37F21">
        <w:rPr>
          <w:rFonts w:ascii="Times New Roman" w:hAnsi="Times New Roman" w:cs="Times New Roman"/>
          <w:sz w:val="24"/>
          <w:szCs w:val="24"/>
        </w:rPr>
        <w:t>2011</w:t>
      </w:r>
      <w:r w:rsidRPr="00E37F21" w:rsidR="00937418">
        <w:rPr>
          <w:rFonts w:ascii="Times New Roman" w:hAnsi="Times New Roman" w:cs="Times New Roman"/>
          <w:sz w:val="24"/>
          <w:szCs w:val="24"/>
        </w:rPr>
        <w:t>a</w:t>
      </w:r>
      <w:r w:rsidRPr="00E37F21">
        <w:rPr>
          <w:rFonts w:ascii="Times New Roman" w:hAnsi="Times New Roman" w:cs="Times New Roman"/>
          <w:sz w:val="24"/>
          <w:szCs w:val="24"/>
        </w:rPr>
        <w:t xml:space="preserve">.  Review of the current status of the snow crab </w:t>
      </w:r>
      <w:proofErr w:type="spellStart"/>
      <w:r w:rsidRPr="00E37F21">
        <w:rPr>
          <w:rFonts w:ascii="Times New Roman" w:hAnsi="Times New Roman" w:cs="Times New Roman"/>
          <w:i/>
          <w:sz w:val="24"/>
          <w:szCs w:val="24"/>
        </w:rPr>
        <w:t>Chionoecetes</w:t>
      </w:r>
      <w:proofErr w:type="spellEnd"/>
      <w:r w:rsidRPr="00E37F21">
        <w:rPr>
          <w:rFonts w:ascii="Times New Roman" w:hAnsi="Times New Roman" w:cs="Times New Roman"/>
          <w:i/>
          <w:sz w:val="24"/>
          <w:szCs w:val="24"/>
        </w:rPr>
        <w:t xml:space="preserve"> </w:t>
      </w:r>
      <w:proofErr w:type="spellStart"/>
      <w:r w:rsidRPr="00E37F21">
        <w:rPr>
          <w:rFonts w:ascii="Times New Roman" w:hAnsi="Times New Roman" w:cs="Times New Roman"/>
          <w:i/>
          <w:sz w:val="24"/>
          <w:szCs w:val="24"/>
        </w:rPr>
        <w:t>opilio</w:t>
      </w:r>
      <w:proofErr w:type="spellEnd"/>
      <w:r w:rsidRPr="00E37F21">
        <w:rPr>
          <w:rFonts w:ascii="Times New Roman" w:hAnsi="Times New Roman" w:cs="Times New Roman"/>
          <w:i/>
          <w:sz w:val="24"/>
          <w:szCs w:val="24"/>
        </w:rPr>
        <w:t xml:space="preserve"> </w:t>
      </w:r>
      <w:r w:rsidRPr="00E37F21">
        <w:rPr>
          <w:rFonts w:ascii="Times New Roman" w:hAnsi="Times New Roman" w:cs="Times New Roman"/>
          <w:sz w:val="24"/>
          <w:szCs w:val="24"/>
        </w:rPr>
        <w:t xml:space="preserve">(O. </w:t>
      </w:r>
      <w:proofErr w:type="spellStart"/>
      <w:r w:rsidRPr="00E37F21">
        <w:rPr>
          <w:rFonts w:ascii="Times New Roman" w:hAnsi="Times New Roman" w:cs="Times New Roman"/>
          <w:sz w:val="24"/>
          <w:szCs w:val="24"/>
        </w:rPr>
        <w:t>Fabricius</w:t>
      </w:r>
      <w:proofErr w:type="spellEnd"/>
      <w:r w:rsidRPr="00E37F21">
        <w:rPr>
          <w:rFonts w:ascii="Times New Roman" w:hAnsi="Times New Roman" w:cs="Times New Roman"/>
          <w:sz w:val="24"/>
          <w:szCs w:val="24"/>
        </w:rPr>
        <w:t xml:space="preserve"> 1788) fisheries and biological knowledge in Eastern Canada.</w:t>
      </w:r>
      <w:proofErr w:type="gramEnd"/>
      <w:r w:rsidRPr="00E37F21">
        <w:rPr>
          <w:rFonts w:ascii="Times New Roman" w:hAnsi="Times New Roman" w:cs="Times New Roman"/>
          <w:sz w:val="24"/>
          <w:szCs w:val="24"/>
        </w:rPr>
        <w:t xml:space="preserve">  Pp 95-107 in: </w:t>
      </w:r>
      <w:proofErr w:type="spellStart"/>
      <w:r w:rsidRPr="00E37F21">
        <w:rPr>
          <w:rFonts w:ascii="Times New Roman" w:hAnsi="Times New Roman" w:cs="Times New Roman"/>
          <w:sz w:val="24"/>
          <w:szCs w:val="24"/>
        </w:rPr>
        <w:t>Asakura</w:t>
      </w:r>
      <w:proofErr w:type="spellEnd"/>
      <w:r w:rsidRPr="00E37F21">
        <w:rPr>
          <w:rFonts w:ascii="Times New Roman" w:hAnsi="Times New Roman" w:cs="Times New Roman"/>
          <w:sz w:val="24"/>
          <w:szCs w:val="24"/>
        </w:rPr>
        <w:t xml:space="preserve"> A. (Ed.) New frontier in crustacean biology: Proceedings of the TCS summer meeting, Tokyo, 20-24 September 2009.  </w:t>
      </w:r>
      <w:proofErr w:type="gramStart"/>
      <w:r w:rsidRPr="00E37F21">
        <w:rPr>
          <w:rFonts w:ascii="Times New Roman" w:hAnsi="Times New Roman" w:cs="Times New Roman"/>
          <w:sz w:val="24"/>
          <w:szCs w:val="24"/>
        </w:rPr>
        <w:t>Crustacean Monograph 15.</w:t>
      </w:r>
      <w:proofErr w:type="gramEnd"/>
      <w:r w:rsidRPr="00E37F21">
        <w:rPr>
          <w:rFonts w:ascii="Times New Roman" w:hAnsi="Times New Roman" w:cs="Times New Roman"/>
          <w:sz w:val="24"/>
          <w:szCs w:val="24"/>
        </w:rPr>
        <w:t xml:space="preserve">  </w:t>
      </w:r>
      <w:proofErr w:type="spellStart"/>
      <w:r w:rsidRPr="00E37F21">
        <w:rPr>
          <w:rFonts w:ascii="Times New Roman" w:hAnsi="Times New Roman" w:cs="Times New Roman"/>
          <w:sz w:val="24"/>
          <w:szCs w:val="24"/>
        </w:rPr>
        <w:t>Koninklijke</w:t>
      </w:r>
      <w:proofErr w:type="spellEnd"/>
      <w:r w:rsidRPr="00E37F21">
        <w:rPr>
          <w:rFonts w:ascii="Times New Roman" w:hAnsi="Times New Roman" w:cs="Times New Roman"/>
          <w:sz w:val="24"/>
          <w:szCs w:val="24"/>
        </w:rPr>
        <w:t xml:space="preserve"> Brill NV, Leiden.</w:t>
      </w:r>
    </w:p>
    <w:p w:rsidR="009E4719" w:rsidRDefault="00380AF6" w14:paraId="03AA8AB2" w14:textId="77777777">
      <w:pPr>
        <w:rPr>
          <w:rFonts w:ascii="Times New Roman" w:hAnsi="Times New Roman" w:cs="Times New Roman"/>
          <w:sz w:val="24"/>
          <w:szCs w:val="24"/>
        </w:rPr>
      </w:pPr>
      <w:proofErr w:type="gramStart"/>
      <w:r w:rsidRPr="00E37F21">
        <w:rPr>
          <w:rFonts w:ascii="Times New Roman" w:hAnsi="Times New Roman" w:cs="Times New Roman"/>
          <w:sz w:val="24"/>
          <w:szCs w:val="24"/>
        </w:rPr>
        <w:t>Moriyasu, M., Allain, R., Hébert, M., Ferron, C., Benhalima, K. and Belfry, C. S.</w:t>
      </w:r>
      <w:proofErr w:type="gramEnd"/>
      <w:r w:rsidRPr="00E37F21">
        <w:rPr>
          <w:rFonts w:ascii="Times New Roman" w:hAnsi="Times New Roman" w:cs="Times New Roman"/>
          <w:sz w:val="24"/>
          <w:szCs w:val="24"/>
        </w:rPr>
        <w:t xml:space="preserve">  2011</w:t>
      </w:r>
      <w:r w:rsidRPr="00E37F21" w:rsidR="00937418">
        <w:rPr>
          <w:rFonts w:ascii="Times New Roman" w:hAnsi="Times New Roman" w:cs="Times New Roman"/>
          <w:sz w:val="24"/>
          <w:szCs w:val="24"/>
        </w:rPr>
        <w:t>b</w:t>
      </w:r>
      <w:r w:rsidRPr="00E37F21">
        <w:rPr>
          <w:rFonts w:ascii="Times New Roman" w:hAnsi="Times New Roman" w:cs="Times New Roman"/>
          <w:sz w:val="24"/>
          <w:szCs w:val="24"/>
        </w:rPr>
        <w:t xml:space="preserve">.  Study of possible impact of seismic energy on female snow crab, </w:t>
      </w:r>
      <w:proofErr w:type="spellStart"/>
      <w:r w:rsidRPr="00E37F21">
        <w:rPr>
          <w:rFonts w:ascii="Times New Roman" w:hAnsi="Times New Roman" w:cs="Times New Roman"/>
          <w:i/>
          <w:sz w:val="24"/>
          <w:szCs w:val="24"/>
        </w:rPr>
        <w:t>Chionoecetes</w:t>
      </w:r>
      <w:proofErr w:type="spellEnd"/>
      <w:r w:rsidRPr="00E37F21">
        <w:rPr>
          <w:rFonts w:ascii="Times New Roman" w:hAnsi="Times New Roman" w:cs="Times New Roman"/>
          <w:i/>
          <w:sz w:val="24"/>
          <w:szCs w:val="24"/>
        </w:rPr>
        <w:t xml:space="preserve"> </w:t>
      </w:r>
      <w:proofErr w:type="spellStart"/>
      <w:r w:rsidRPr="00E37F21">
        <w:rPr>
          <w:rFonts w:ascii="Times New Roman" w:hAnsi="Times New Roman" w:cs="Times New Roman"/>
          <w:i/>
          <w:sz w:val="24"/>
          <w:szCs w:val="24"/>
        </w:rPr>
        <w:t>opilio</w:t>
      </w:r>
      <w:proofErr w:type="spellEnd"/>
      <w:r w:rsidRPr="00E37F21">
        <w:rPr>
          <w:rFonts w:ascii="Times New Roman" w:hAnsi="Times New Roman" w:cs="Times New Roman"/>
          <w:sz w:val="24"/>
          <w:szCs w:val="24"/>
        </w:rPr>
        <w:t xml:space="preserve"> (</w:t>
      </w:r>
      <w:proofErr w:type="spellStart"/>
      <w:r w:rsidRPr="00E37F21">
        <w:rPr>
          <w:rFonts w:ascii="Times New Roman" w:hAnsi="Times New Roman" w:cs="Times New Roman"/>
          <w:sz w:val="24"/>
          <w:szCs w:val="24"/>
        </w:rPr>
        <w:t>Crustacea</w:t>
      </w:r>
      <w:proofErr w:type="spellEnd"/>
      <w:r w:rsidRPr="00E37F21">
        <w:rPr>
          <w:rFonts w:ascii="Times New Roman" w:hAnsi="Times New Roman" w:cs="Times New Roman"/>
          <w:sz w:val="24"/>
          <w:szCs w:val="24"/>
        </w:rPr>
        <w:t xml:space="preserve">, </w:t>
      </w:r>
      <w:proofErr w:type="spellStart"/>
      <w:r w:rsidRPr="00E37F21">
        <w:rPr>
          <w:rFonts w:ascii="Times New Roman" w:hAnsi="Times New Roman" w:cs="Times New Roman"/>
          <w:sz w:val="24"/>
          <w:szCs w:val="24"/>
        </w:rPr>
        <w:t>Decapoda</w:t>
      </w:r>
      <w:proofErr w:type="spellEnd"/>
      <w:r w:rsidRPr="00E37F21">
        <w:rPr>
          <w:rFonts w:ascii="Times New Roman" w:hAnsi="Times New Roman" w:cs="Times New Roman"/>
          <w:sz w:val="24"/>
          <w:szCs w:val="24"/>
        </w:rPr>
        <w:t xml:space="preserve">), by a caging experiment off western Cape Breton Island, Gulf of Saint Lawrence, Canada.  In: </w:t>
      </w:r>
      <w:proofErr w:type="spellStart"/>
      <w:r w:rsidRPr="00E37F21">
        <w:rPr>
          <w:rFonts w:ascii="Times New Roman" w:hAnsi="Times New Roman" w:cs="Times New Roman"/>
          <w:sz w:val="24"/>
          <w:szCs w:val="24"/>
        </w:rPr>
        <w:t>Pessani</w:t>
      </w:r>
      <w:proofErr w:type="spellEnd"/>
      <w:r w:rsidRPr="00E37F21">
        <w:rPr>
          <w:rFonts w:ascii="Times New Roman" w:hAnsi="Times New Roman" w:cs="Times New Roman"/>
          <w:sz w:val="24"/>
          <w:szCs w:val="24"/>
        </w:rPr>
        <w:t xml:space="preserve">, D., </w:t>
      </w:r>
      <w:proofErr w:type="spellStart"/>
      <w:r w:rsidRPr="00E37F21">
        <w:rPr>
          <w:rFonts w:ascii="Times New Roman" w:hAnsi="Times New Roman" w:cs="Times New Roman"/>
          <w:sz w:val="24"/>
          <w:szCs w:val="24"/>
        </w:rPr>
        <w:t>Tirelli</w:t>
      </w:r>
      <w:proofErr w:type="spellEnd"/>
      <w:r w:rsidRPr="00E37F21">
        <w:rPr>
          <w:rFonts w:ascii="Times New Roman" w:hAnsi="Times New Roman" w:cs="Times New Roman"/>
          <w:sz w:val="24"/>
          <w:szCs w:val="24"/>
        </w:rPr>
        <w:t xml:space="preserve">, T. and </w:t>
      </w:r>
      <w:proofErr w:type="spellStart"/>
      <w:r w:rsidRPr="00E37F21">
        <w:rPr>
          <w:rFonts w:ascii="Times New Roman" w:hAnsi="Times New Roman" w:cs="Times New Roman"/>
          <w:sz w:val="24"/>
          <w:szCs w:val="24"/>
        </w:rPr>
        <w:t>Froglia</w:t>
      </w:r>
      <w:proofErr w:type="spellEnd"/>
      <w:r w:rsidRPr="00E37F21">
        <w:rPr>
          <w:rFonts w:ascii="Times New Roman" w:hAnsi="Times New Roman" w:cs="Times New Roman"/>
          <w:sz w:val="24"/>
          <w:szCs w:val="24"/>
        </w:rPr>
        <w:t xml:space="preserve">, C. (Eds.) pp 79-100.  </w:t>
      </w:r>
      <w:proofErr w:type="gramStart"/>
      <w:r w:rsidRPr="00E37F21">
        <w:rPr>
          <w:rFonts w:ascii="Times New Roman" w:hAnsi="Times New Roman" w:cs="Times New Roman"/>
          <w:sz w:val="24"/>
          <w:szCs w:val="24"/>
        </w:rPr>
        <w:t xml:space="preserve">IX </w:t>
      </w:r>
      <w:proofErr w:type="spellStart"/>
      <w:r w:rsidRPr="00E37F21">
        <w:rPr>
          <w:rFonts w:ascii="Times New Roman" w:hAnsi="Times New Roman" w:cs="Times New Roman"/>
          <w:sz w:val="24"/>
          <w:szCs w:val="24"/>
        </w:rPr>
        <w:t>Colloquim</w:t>
      </w:r>
      <w:proofErr w:type="spellEnd"/>
      <w:r w:rsidRPr="00E37F21">
        <w:rPr>
          <w:rFonts w:ascii="Times New Roman" w:hAnsi="Times New Roman" w:cs="Times New Roman"/>
          <w:sz w:val="24"/>
          <w:szCs w:val="24"/>
        </w:rPr>
        <w:t xml:space="preserve"> </w:t>
      </w:r>
      <w:proofErr w:type="spellStart"/>
      <w:r w:rsidRPr="00E37F21">
        <w:rPr>
          <w:rFonts w:ascii="Times New Roman" w:hAnsi="Times New Roman" w:cs="Times New Roman"/>
          <w:sz w:val="24"/>
          <w:szCs w:val="24"/>
        </w:rPr>
        <w:t>Crustacea</w:t>
      </w:r>
      <w:proofErr w:type="spellEnd"/>
      <w:r w:rsidRPr="00E37F21">
        <w:rPr>
          <w:rFonts w:ascii="Times New Roman" w:hAnsi="Times New Roman" w:cs="Times New Roman"/>
          <w:sz w:val="24"/>
          <w:szCs w:val="24"/>
        </w:rPr>
        <w:t xml:space="preserve"> </w:t>
      </w:r>
      <w:proofErr w:type="spellStart"/>
      <w:r w:rsidRPr="00E37F21">
        <w:rPr>
          <w:rFonts w:ascii="Times New Roman" w:hAnsi="Times New Roman" w:cs="Times New Roman"/>
          <w:sz w:val="24"/>
          <w:szCs w:val="24"/>
        </w:rPr>
        <w:t>Mediterranea</w:t>
      </w:r>
      <w:proofErr w:type="spellEnd"/>
      <w:r w:rsidRPr="00E37F21">
        <w:rPr>
          <w:rFonts w:ascii="Times New Roman" w:hAnsi="Times New Roman" w:cs="Times New Roman"/>
          <w:sz w:val="24"/>
          <w:szCs w:val="24"/>
        </w:rPr>
        <w:t xml:space="preserve">, Torino, September 2-6, 2008 </w:t>
      </w:r>
      <w:proofErr w:type="spellStart"/>
      <w:r w:rsidRPr="00E37F21">
        <w:rPr>
          <w:rFonts w:ascii="Times New Roman" w:hAnsi="Times New Roman" w:cs="Times New Roman"/>
          <w:sz w:val="24"/>
          <w:szCs w:val="24"/>
        </w:rPr>
        <w:t>Musea</w:t>
      </w:r>
      <w:proofErr w:type="spellEnd"/>
      <w:r w:rsidRPr="00E37F21">
        <w:rPr>
          <w:rFonts w:ascii="Times New Roman" w:hAnsi="Times New Roman" w:cs="Times New Roman"/>
          <w:sz w:val="24"/>
          <w:szCs w:val="24"/>
        </w:rPr>
        <w:t xml:space="preserve"> </w:t>
      </w:r>
      <w:proofErr w:type="spellStart"/>
      <w:r w:rsidRPr="00E37F21">
        <w:rPr>
          <w:rFonts w:ascii="Times New Roman" w:hAnsi="Times New Roman" w:cs="Times New Roman"/>
          <w:sz w:val="24"/>
          <w:szCs w:val="24"/>
        </w:rPr>
        <w:t>Regionale</w:t>
      </w:r>
      <w:proofErr w:type="spellEnd"/>
      <w:r w:rsidRPr="00E37F21">
        <w:rPr>
          <w:rFonts w:ascii="Times New Roman" w:hAnsi="Times New Roman" w:cs="Times New Roman"/>
          <w:sz w:val="24"/>
          <w:szCs w:val="24"/>
        </w:rPr>
        <w:t xml:space="preserve"> di </w:t>
      </w:r>
      <w:proofErr w:type="spellStart"/>
      <w:r w:rsidRPr="00E37F21">
        <w:rPr>
          <w:rFonts w:ascii="Times New Roman" w:hAnsi="Times New Roman" w:cs="Times New Roman"/>
          <w:sz w:val="24"/>
          <w:szCs w:val="24"/>
        </w:rPr>
        <w:t>Scienze</w:t>
      </w:r>
      <w:proofErr w:type="spellEnd"/>
      <w:r w:rsidRPr="00E37F21">
        <w:rPr>
          <w:rFonts w:ascii="Times New Roman" w:hAnsi="Times New Roman" w:cs="Times New Roman"/>
          <w:sz w:val="24"/>
          <w:szCs w:val="24"/>
        </w:rPr>
        <w:t xml:space="preserve"> </w:t>
      </w:r>
      <w:proofErr w:type="spellStart"/>
      <w:r w:rsidRPr="00E37F21">
        <w:rPr>
          <w:rFonts w:ascii="Times New Roman" w:hAnsi="Times New Roman" w:cs="Times New Roman"/>
          <w:sz w:val="24"/>
          <w:szCs w:val="24"/>
        </w:rPr>
        <w:t>Naturali</w:t>
      </w:r>
      <w:proofErr w:type="spellEnd"/>
      <w:r w:rsidRPr="00E37F21">
        <w:rPr>
          <w:rFonts w:ascii="Times New Roman" w:hAnsi="Times New Roman" w:cs="Times New Roman"/>
          <w:sz w:val="24"/>
          <w:szCs w:val="24"/>
        </w:rPr>
        <w:t>, Torino, Italy.</w:t>
      </w:r>
      <w:proofErr w:type="gramEnd"/>
    </w:p>
    <w:p w:rsidRPr="008C091C" w:rsidR="008C091C" w:rsidRDefault="008C091C" w14:paraId="40978B22" w14:textId="77777777">
      <w:pPr>
        <w:rPr>
          <w:rFonts w:ascii="Times New Roman" w:hAnsi="Times New Roman" w:cs="Times New Roman"/>
          <w:sz w:val="24"/>
          <w:szCs w:val="24"/>
        </w:rPr>
      </w:pPr>
      <w:r>
        <w:rPr>
          <w:rFonts w:ascii="Times New Roman" w:hAnsi="Times New Roman" w:cs="Times New Roman"/>
          <w:sz w:val="24"/>
          <w:szCs w:val="24"/>
        </w:rPr>
        <w:t xml:space="preserve">Moriyasu, M., Allain, R., </w:t>
      </w:r>
      <w:proofErr w:type="spellStart"/>
      <w:r>
        <w:rPr>
          <w:rFonts w:ascii="Times New Roman" w:hAnsi="Times New Roman" w:cs="Times New Roman"/>
          <w:sz w:val="24"/>
          <w:szCs w:val="24"/>
        </w:rPr>
        <w:t>Battison</w:t>
      </w:r>
      <w:proofErr w:type="spellEnd"/>
      <w:r>
        <w:rPr>
          <w:rFonts w:ascii="Times New Roman" w:hAnsi="Times New Roman" w:cs="Times New Roman"/>
          <w:sz w:val="24"/>
          <w:szCs w:val="24"/>
        </w:rPr>
        <w:t xml:space="preserve">, A., Boudreau, M., Allard, J., Gerber, R. P., Courtenay, S. and Hall, D.  2015.  Establishment of biological baseline information for snow crab </w:t>
      </w:r>
      <w:proofErr w:type="spellStart"/>
      <w:r>
        <w:rPr>
          <w:rFonts w:ascii="Times New Roman" w:hAnsi="Times New Roman" w:cs="Times New Roman"/>
          <w:i/>
          <w:sz w:val="24"/>
          <w:szCs w:val="24"/>
        </w:rPr>
        <w:lastRenderedPageBreak/>
        <w:t>Chionoecetes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opilio</w:t>
      </w:r>
      <w:proofErr w:type="spellEnd"/>
      <w:r>
        <w:rPr>
          <w:rFonts w:ascii="Times New Roman" w:hAnsi="Times New Roman" w:cs="Times New Roman"/>
          <w:sz w:val="24"/>
          <w:szCs w:val="24"/>
        </w:rPr>
        <w:t xml:space="preserve"> in the southern Gulf of St. Lawrence and on the </w:t>
      </w:r>
      <w:proofErr w:type="spellStart"/>
      <w:r>
        <w:rPr>
          <w:rFonts w:ascii="Times New Roman" w:hAnsi="Times New Roman" w:cs="Times New Roman"/>
          <w:sz w:val="24"/>
          <w:szCs w:val="24"/>
        </w:rPr>
        <w:t>Scotian</w:t>
      </w:r>
      <w:proofErr w:type="spellEnd"/>
      <w:r>
        <w:rPr>
          <w:rFonts w:ascii="Times New Roman" w:hAnsi="Times New Roman" w:cs="Times New Roman"/>
          <w:sz w:val="24"/>
          <w:szCs w:val="24"/>
        </w:rPr>
        <w:t xml:space="preserve"> Shelf.  </w:t>
      </w:r>
      <w:proofErr w:type="gramStart"/>
      <w:r>
        <w:rPr>
          <w:rFonts w:ascii="Times New Roman" w:hAnsi="Times New Roman" w:cs="Times New Roman"/>
          <w:sz w:val="24"/>
          <w:szCs w:val="24"/>
        </w:rPr>
        <w:t xml:space="preserve">OERA/DFO Collaborative Research </w:t>
      </w:r>
      <w:proofErr w:type="spellStart"/>
      <w:r>
        <w:rPr>
          <w:rFonts w:ascii="Times New Roman" w:hAnsi="Times New Roman" w:cs="Times New Roman"/>
          <w:sz w:val="24"/>
          <w:szCs w:val="24"/>
        </w:rPr>
        <w:t>Projet</w:t>
      </w:r>
      <w:proofErr w:type="spellEnd"/>
      <w:r>
        <w:rPr>
          <w:rFonts w:ascii="Times New Roman" w:hAnsi="Times New Roman" w:cs="Times New Roman"/>
          <w:sz w:val="24"/>
          <w:szCs w:val="24"/>
        </w:rPr>
        <w:t xml:space="preserve"> # 300-120-09-34.</w:t>
      </w:r>
      <w:proofErr w:type="gramEnd"/>
    </w:p>
    <w:p w:rsidRPr="001271DD" w:rsidR="00DD619B" w:rsidP="001271DD" w:rsidRDefault="00DD619B" w14:paraId="10C1613C" w14:textId="77777777">
      <w:pPr>
        <w:spacing w:line="240" w:lineRule="auto"/>
        <w:rPr>
          <w:rFonts w:ascii="Times New Roman" w:hAnsi="Times New Roman" w:eastAsia="Times New Roman" w:cs="Times New Roman"/>
          <w:sz w:val="24"/>
          <w:szCs w:val="24"/>
          <w:lang w:val="en-US"/>
        </w:rPr>
      </w:pPr>
      <w:r>
        <w:rPr>
          <w:rFonts w:ascii="Times New Roman" w:hAnsi="Times New Roman" w:cs="Times New Roman"/>
          <w:sz w:val="24"/>
          <w:szCs w:val="24"/>
        </w:rPr>
        <w:t xml:space="preserve">Owens, N. J. P.  1987.  Natural variations in </w:t>
      </w:r>
      <w:r w:rsidRPr="00DD619B">
        <w:rPr>
          <w:rFonts w:ascii="Times New Roman" w:hAnsi="Times New Roman" w:eastAsia="Times New Roman" w:cs="Times New Roman"/>
          <w:position w:val="-4"/>
          <w:sz w:val="24"/>
          <w:szCs w:val="24"/>
          <w:lang w:val="en-US"/>
        </w:rPr>
        <w:object w:dxaOrig="200" w:dyaOrig="300" w14:anchorId="0E4E4045">
          <v:shape id="_x0000_i1029" style="width:10pt;height:15pt" o:ole="" type="#_x0000_t75">
            <v:imagedata o:title="" r:id="rId16"/>
          </v:shape>
          <o:OLEObject Type="Embed" ProgID="Equation.3" ShapeID="_x0000_i1029" DrawAspect="Content" ObjectID="_1519882536" r:id="rId17"/>
        </w:object>
      </w:r>
      <w:r w:rsidRPr="00DD619B">
        <w:rPr>
          <w:rFonts w:ascii="Times New Roman" w:hAnsi="Times New Roman" w:eastAsia="Times New Roman" w:cs="Times New Roman"/>
          <w:sz w:val="24"/>
          <w:szCs w:val="24"/>
          <w:lang w:val="en-US"/>
        </w:rPr>
        <w:t>N in the marine environment.  Adv. Mar.</w:t>
      </w:r>
      <w:r>
        <w:rPr>
          <w:rFonts w:ascii="Times New Roman" w:hAnsi="Times New Roman" w:eastAsia="Times New Roman" w:cs="Times New Roman"/>
          <w:sz w:val="24"/>
          <w:szCs w:val="24"/>
          <w:lang w:val="en-US"/>
        </w:rPr>
        <w:t xml:space="preserve"> </w:t>
      </w:r>
      <w:r w:rsidRPr="00DD619B">
        <w:rPr>
          <w:rFonts w:ascii="Times New Roman" w:hAnsi="Times New Roman" w:eastAsia="Times New Roman" w:cs="Times New Roman"/>
          <w:sz w:val="24"/>
          <w:szCs w:val="24"/>
          <w:lang w:val="en-US"/>
        </w:rPr>
        <w:t>Biol. 24</w:t>
      </w:r>
      <w:r>
        <w:rPr>
          <w:rFonts w:ascii="Times New Roman" w:hAnsi="Times New Roman" w:eastAsia="Times New Roman" w:cs="Times New Roman"/>
          <w:sz w:val="24"/>
          <w:szCs w:val="24"/>
          <w:lang w:val="en-US"/>
        </w:rPr>
        <w:t>:</w:t>
      </w:r>
      <w:r w:rsidR="001271DD">
        <w:rPr>
          <w:rFonts w:ascii="Times New Roman" w:hAnsi="Times New Roman" w:eastAsia="Times New Roman" w:cs="Times New Roman"/>
          <w:sz w:val="24"/>
          <w:szCs w:val="24"/>
          <w:lang w:val="en-US"/>
        </w:rPr>
        <w:t xml:space="preserve"> </w:t>
      </w:r>
      <w:r w:rsidRPr="00DD619B">
        <w:rPr>
          <w:rFonts w:ascii="Times New Roman" w:hAnsi="Times New Roman" w:eastAsia="Times New Roman" w:cs="Times New Roman"/>
          <w:sz w:val="24"/>
          <w:szCs w:val="24"/>
          <w:lang w:val="en-US"/>
        </w:rPr>
        <w:t>389-451.</w:t>
      </w:r>
    </w:p>
    <w:p w:rsidRPr="00E37F21" w:rsidR="00E37F21" w:rsidRDefault="00E37F21" w14:paraId="65BBF204" w14:textId="77777777">
      <w:pPr>
        <w:rPr>
          <w:rFonts w:ascii="Times New Roman" w:hAnsi="Times New Roman" w:cs="Times New Roman"/>
          <w:sz w:val="24"/>
          <w:szCs w:val="24"/>
        </w:rPr>
      </w:pPr>
      <w:r>
        <w:rPr>
          <w:rFonts w:ascii="Times New Roman" w:hAnsi="Times New Roman" w:cs="Times New Roman"/>
          <w:sz w:val="24"/>
          <w:szCs w:val="24"/>
        </w:rPr>
        <w:t xml:space="preserve">Peterson, B. J. and Fry, B.  1987.  Stable isotope in ecosystems studies.  </w:t>
      </w:r>
      <w:proofErr w:type="spellStart"/>
      <w:r>
        <w:rPr>
          <w:rFonts w:ascii="Times New Roman" w:hAnsi="Times New Roman" w:cs="Times New Roman"/>
          <w:sz w:val="24"/>
          <w:szCs w:val="24"/>
        </w:rPr>
        <w:t>Annu</w:t>
      </w:r>
      <w:proofErr w:type="spellEnd"/>
      <w:r>
        <w:rPr>
          <w:rFonts w:ascii="Times New Roman" w:hAnsi="Times New Roman" w:cs="Times New Roman"/>
          <w:sz w:val="24"/>
          <w:szCs w:val="24"/>
        </w:rPr>
        <w:t>. Rev. Ecol. Syst.  18:293-320.</w:t>
      </w:r>
    </w:p>
    <w:p w:rsidRPr="009E4719" w:rsidR="009E4719" w:rsidP="009E4719" w:rsidRDefault="009E4719" w14:paraId="76407EA2" w14:textId="77777777">
      <w:pPr>
        <w:spacing w:after="0" w:line="240" w:lineRule="auto"/>
        <w:rPr>
          <w:rFonts w:ascii="Times New Roman" w:hAnsi="Times New Roman" w:eastAsia="Times New Roman" w:cs="Times New Roman"/>
          <w:sz w:val="24"/>
          <w:szCs w:val="24"/>
          <w:lang w:val="en-US"/>
        </w:rPr>
      </w:pPr>
      <w:r w:rsidRPr="009E4719">
        <w:rPr>
          <w:rFonts w:ascii="Times New Roman" w:hAnsi="Times New Roman" w:eastAsia="Times New Roman" w:cs="Times New Roman"/>
          <w:sz w:val="24"/>
          <w:szCs w:val="24"/>
          <w:lang w:val="en-US"/>
        </w:rPr>
        <w:t>Saint</w:t>
      </w:r>
      <w:r w:rsidR="00DD619B">
        <w:rPr>
          <w:rFonts w:ascii="Times New Roman" w:hAnsi="Times New Roman" w:eastAsia="Times New Roman" w:cs="Times New Roman"/>
          <w:sz w:val="24"/>
          <w:szCs w:val="24"/>
          <w:lang w:val="en-US"/>
        </w:rPr>
        <w:t xml:space="preserve">e-Marie, B., Raymond, S. and </w:t>
      </w:r>
      <w:proofErr w:type="spellStart"/>
      <w:r w:rsidR="00DD619B">
        <w:rPr>
          <w:rFonts w:ascii="Times New Roman" w:hAnsi="Times New Roman" w:eastAsia="Times New Roman" w:cs="Times New Roman"/>
          <w:sz w:val="24"/>
          <w:szCs w:val="24"/>
          <w:lang w:val="en-US"/>
        </w:rPr>
        <w:t>Brê</w:t>
      </w:r>
      <w:r w:rsidRPr="009E4719">
        <w:rPr>
          <w:rFonts w:ascii="Times New Roman" w:hAnsi="Times New Roman" w:eastAsia="Times New Roman" w:cs="Times New Roman"/>
          <w:sz w:val="24"/>
          <w:szCs w:val="24"/>
          <w:lang w:val="en-US"/>
        </w:rPr>
        <w:t>thes</w:t>
      </w:r>
      <w:proofErr w:type="spellEnd"/>
      <w:r w:rsidRPr="009E4719">
        <w:rPr>
          <w:rFonts w:ascii="Times New Roman" w:hAnsi="Times New Roman" w:eastAsia="Times New Roman" w:cs="Times New Roman"/>
          <w:sz w:val="24"/>
          <w:szCs w:val="24"/>
          <w:lang w:val="en-US"/>
        </w:rPr>
        <w:t>, J</w:t>
      </w:r>
      <w:proofErr w:type="gramStart"/>
      <w:r w:rsidRPr="009E4719">
        <w:rPr>
          <w:rFonts w:ascii="Times New Roman" w:hAnsi="Times New Roman" w:eastAsia="Times New Roman" w:cs="Times New Roman"/>
          <w:sz w:val="24"/>
          <w:szCs w:val="24"/>
          <w:lang w:val="en-US"/>
        </w:rPr>
        <w:t>.-</w:t>
      </w:r>
      <w:proofErr w:type="gramEnd"/>
      <w:r w:rsidRPr="009E4719">
        <w:rPr>
          <w:rFonts w:ascii="Times New Roman" w:hAnsi="Times New Roman" w:eastAsia="Times New Roman" w:cs="Times New Roman"/>
          <w:sz w:val="24"/>
          <w:szCs w:val="24"/>
          <w:lang w:val="en-US"/>
        </w:rPr>
        <w:t>C.  1995.  Growth and maturation of the</w:t>
      </w:r>
    </w:p>
    <w:p w:rsidR="009E4719" w:rsidP="009E4719" w:rsidRDefault="009E4719" w14:paraId="2346FE5F" w14:textId="77777777">
      <w:pPr>
        <w:spacing w:after="0" w:line="240" w:lineRule="auto"/>
        <w:rPr>
          <w:rFonts w:ascii="Times New Roman" w:hAnsi="Times New Roman" w:eastAsia="Times New Roman" w:cs="Times New Roman"/>
          <w:sz w:val="24"/>
          <w:szCs w:val="24"/>
          <w:lang w:val="fr-CA"/>
        </w:rPr>
      </w:pPr>
      <w:proofErr w:type="gramStart"/>
      <w:r w:rsidRPr="009E4719">
        <w:rPr>
          <w:rFonts w:ascii="Times New Roman" w:hAnsi="Times New Roman" w:eastAsia="Times New Roman" w:cs="Times New Roman"/>
          <w:sz w:val="24"/>
          <w:szCs w:val="24"/>
          <w:lang w:val="en-US"/>
        </w:rPr>
        <w:t>benthic</w:t>
      </w:r>
      <w:proofErr w:type="gramEnd"/>
      <w:r w:rsidRPr="009E4719">
        <w:rPr>
          <w:rFonts w:ascii="Times New Roman" w:hAnsi="Times New Roman" w:eastAsia="Times New Roman" w:cs="Times New Roman"/>
          <w:sz w:val="24"/>
          <w:szCs w:val="24"/>
          <w:lang w:val="en-US"/>
        </w:rPr>
        <w:t xml:space="preserve"> stages of male snow crab, </w:t>
      </w:r>
      <w:proofErr w:type="spellStart"/>
      <w:r w:rsidRPr="009E4719">
        <w:rPr>
          <w:rFonts w:ascii="Times New Roman" w:hAnsi="Times New Roman" w:eastAsia="Times New Roman" w:cs="Times New Roman"/>
          <w:i/>
          <w:sz w:val="24"/>
          <w:szCs w:val="24"/>
          <w:lang w:val="en-US"/>
        </w:rPr>
        <w:t>Chionoecetes</w:t>
      </w:r>
      <w:proofErr w:type="spellEnd"/>
      <w:r w:rsidRPr="009E4719">
        <w:rPr>
          <w:rFonts w:ascii="Times New Roman" w:hAnsi="Times New Roman" w:eastAsia="Times New Roman" w:cs="Times New Roman"/>
          <w:i/>
          <w:sz w:val="24"/>
          <w:szCs w:val="24"/>
          <w:lang w:val="en-US"/>
        </w:rPr>
        <w:t xml:space="preserve"> </w:t>
      </w:r>
      <w:proofErr w:type="spellStart"/>
      <w:r w:rsidRPr="009E4719">
        <w:rPr>
          <w:rFonts w:ascii="Times New Roman" w:hAnsi="Times New Roman" w:eastAsia="Times New Roman" w:cs="Times New Roman"/>
          <w:i/>
          <w:sz w:val="24"/>
          <w:szCs w:val="24"/>
          <w:lang w:val="en-US"/>
        </w:rPr>
        <w:t>opilio</w:t>
      </w:r>
      <w:proofErr w:type="spellEnd"/>
      <w:r w:rsidRPr="009E4719">
        <w:rPr>
          <w:rFonts w:ascii="Times New Roman" w:hAnsi="Times New Roman" w:eastAsia="Times New Roman" w:cs="Times New Roman"/>
          <w:sz w:val="24"/>
          <w:szCs w:val="24"/>
          <w:lang w:val="en-US"/>
        </w:rPr>
        <w:t xml:space="preserve"> (</w:t>
      </w:r>
      <w:proofErr w:type="spellStart"/>
      <w:r w:rsidRPr="009E4719">
        <w:rPr>
          <w:rFonts w:ascii="Times New Roman" w:hAnsi="Times New Roman" w:eastAsia="Times New Roman" w:cs="Times New Roman"/>
          <w:sz w:val="24"/>
          <w:szCs w:val="24"/>
          <w:lang w:val="en-US"/>
        </w:rPr>
        <w:t>Brachyura</w:t>
      </w:r>
      <w:proofErr w:type="spellEnd"/>
      <w:r w:rsidRPr="009E4719">
        <w:rPr>
          <w:rFonts w:ascii="Times New Roman" w:hAnsi="Times New Roman" w:eastAsia="Times New Roman" w:cs="Times New Roman"/>
          <w:sz w:val="24"/>
          <w:szCs w:val="24"/>
          <w:lang w:val="en-US"/>
        </w:rPr>
        <w:t xml:space="preserve">: </w:t>
      </w:r>
      <w:proofErr w:type="spellStart"/>
      <w:r w:rsidRPr="009E4719">
        <w:rPr>
          <w:rFonts w:ascii="Times New Roman" w:hAnsi="Times New Roman" w:eastAsia="Times New Roman" w:cs="Times New Roman"/>
          <w:sz w:val="24"/>
          <w:szCs w:val="24"/>
          <w:lang w:val="en-US"/>
        </w:rPr>
        <w:t>Majidae</w:t>
      </w:r>
      <w:proofErr w:type="spellEnd"/>
      <w:r w:rsidRPr="009E4719">
        <w:rPr>
          <w:rFonts w:ascii="Times New Roman" w:hAnsi="Times New Roman" w:eastAsia="Times New Roman" w:cs="Times New Roman"/>
          <w:sz w:val="24"/>
          <w:szCs w:val="24"/>
          <w:lang w:val="en-US"/>
        </w:rPr>
        <w:t xml:space="preserve">).  Can. J. Fish. </w:t>
      </w:r>
      <w:proofErr w:type="spellStart"/>
      <w:r w:rsidRPr="009E4719">
        <w:rPr>
          <w:rFonts w:ascii="Times New Roman" w:hAnsi="Times New Roman" w:eastAsia="Times New Roman" w:cs="Times New Roman"/>
          <w:sz w:val="24"/>
          <w:szCs w:val="24"/>
          <w:lang w:val="en-US"/>
        </w:rPr>
        <w:t>Aquat</w:t>
      </w:r>
      <w:proofErr w:type="spellEnd"/>
      <w:r w:rsidRPr="009E4719">
        <w:rPr>
          <w:rFonts w:ascii="Times New Roman" w:hAnsi="Times New Roman" w:eastAsia="Times New Roman" w:cs="Times New Roman"/>
          <w:sz w:val="24"/>
          <w:szCs w:val="24"/>
          <w:lang w:val="en-US"/>
        </w:rPr>
        <w:t xml:space="preserve">. Sci.  </w:t>
      </w:r>
      <w:r w:rsidRPr="009E4719">
        <w:rPr>
          <w:rFonts w:ascii="Times New Roman" w:hAnsi="Times New Roman" w:eastAsia="Times New Roman" w:cs="Times New Roman"/>
          <w:sz w:val="24"/>
          <w:szCs w:val="24"/>
          <w:lang w:val="fr-CA"/>
        </w:rPr>
        <w:t>52: 903-924.</w:t>
      </w:r>
    </w:p>
    <w:p w:rsidR="00E37F21" w:rsidP="009E4719" w:rsidRDefault="00E37F21" w14:paraId="75993D2D" w14:textId="77777777">
      <w:pPr>
        <w:spacing w:after="0" w:line="240" w:lineRule="auto"/>
        <w:rPr>
          <w:rFonts w:ascii="Times New Roman" w:hAnsi="Times New Roman" w:eastAsia="Times New Roman" w:cs="Times New Roman"/>
          <w:sz w:val="24"/>
          <w:szCs w:val="24"/>
          <w:lang w:val="fr-CA"/>
        </w:rPr>
      </w:pPr>
    </w:p>
    <w:p w:rsidRPr="00E37F21" w:rsidR="00E37F21" w:rsidP="009E4719" w:rsidRDefault="00E37F21" w14:paraId="12CCF02B" w14:textId="77777777">
      <w:pPr>
        <w:spacing w:after="0" w:line="240" w:lineRule="auto"/>
        <w:rPr>
          <w:rFonts w:ascii="Times New Roman" w:hAnsi="Times New Roman" w:eastAsia="Times New Roman" w:cs="Times New Roman"/>
          <w:sz w:val="24"/>
          <w:szCs w:val="24"/>
          <w:lang w:val="fr-CA"/>
        </w:rPr>
      </w:pPr>
      <w:r>
        <w:rPr>
          <w:rFonts w:ascii="Times New Roman" w:hAnsi="Times New Roman" w:eastAsia="Times New Roman" w:cs="Times New Roman"/>
          <w:sz w:val="24"/>
          <w:szCs w:val="24"/>
          <w:lang w:val="fr-CA"/>
        </w:rPr>
        <w:t xml:space="preserve">Squires, H. J. and </w:t>
      </w:r>
      <w:proofErr w:type="spellStart"/>
      <w:r>
        <w:rPr>
          <w:rFonts w:ascii="Times New Roman" w:hAnsi="Times New Roman" w:eastAsia="Times New Roman" w:cs="Times New Roman"/>
          <w:sz w:val="24"/>
          <w:szCs w:val="24"/>
          <w:lang w:val="fr-CA"/>
        </w:rPr>
        <w:t>Dawe</w:t>
      </w:r>
      <w:proofErr w:type="spellEnd"/>
      <w:r>
        <w:rPr>
          <w:rFonts w:ascii="Times New Roman" w:hAnsi="Times New Roman" w:eastAsia="Times New Roman" w:cs="Times New Roman"/>
          <w:sz w:val="24"/>
          <w:szCs w:val="24"/>
          <w:lang w:val="fr-CA"/>
        </w:rPr>
        <w:t xml:space="preserve">, E. G.  2003.  </w:t>
      </w:r>
      <w:proofErr w:type="spellStart"/>
      <w:r>
        <w:rPr>
          <w:rFonts w:ascii="Times New Roman" w:hAnsi="Times New Roman" w:eastAsia="Times New Roman" w:cs="Times New Roman"/>
          <w:sz w:val="24"/>
          <w:szCs w:val="24"/>
          <w:lang w:val="fr-CA"/>
        </w:rPr>
        <w:t>Stomach</w:t>
      </w:r>
      <w:proofErr w:type="spellEnd"/>
      <w:r>
        <w:rPr>
          <w:rFonts w:ascii="Times New Roman" w:hAnsi="Times New Roman" w:eastAsia="Times New Roman" w:cs="Times New Roman"/>
          <w:sz w:val="24"/>
          <w:szCs w:val="24"/>
          <w:lang w:val="fr-CA"/>
        </w:rPr>
        <w:t xml:space="preserve"> contents of </w:t>
      </w:r>
      <w:proofErr w:type="spellStart"/>
      <w:r>
        <w:rPr>
          <w:rFonts w:ascii="Times New Roman" w:hAnsi="Times New Roman" w:eastAsia="Times New Roman" w:cs="Times New Roman"/>
          <w:sz w:val="24"/>
          <w:szCs w:val="24"/>
          <w:lang w:val="fr-CA"/>
        </w:rPr>
        <w:t>snow</w:t>
      </w:r>
      <w:proofErr w:type="spellEnd"/>
      <w:r>
        <w:rPr>
          <w:rFonts w:ascii="Times New Roman" w:hAnsi="Times New Roman" w:eastAsia="Times New Roman" w:cs="Times New Roman"/>
          <w:sz w:val="24"/>
          <w:szCs w:val="24"/>
          <w:lang w:val="fr-CA"/>
        </w:rPr>
        <w:t xml:space="preserve"> </w:t>
      </w:r>
      <w:proofErr w:type="spellStart"/>
      <w:r>
        <w:rPr>
          <w:rFonts w:ascii="Times New Roman" w:hAnsi="Times New Roman" w:eastAsia="Times New Roman" w:cs="Times New Roman"/>
          <w:sz w:val="24"/>
          <w:szCs w:val="24"/>
          <w:lang w:val="fr-CA"/>
        </w:rPr>
        <w:t>crab</w:t>
      </w:r>
      <w:proofErr w:type="spellEnd"/>
      <w:r>
        <w:rPr>
          <w:rFonts w:ascii="Times New Roman" w:hAnsi="Times New Roman" w:eastAsia="Times New Roman" w:cs="Times New Roman"/>
          <w:sz w:val="24"/>
          <w:szCs w:val="24"/>
          <w:lang w:val="fr-CA"/>
        </w:rPr>
        <w:t xml:space="preserve"> </w:t>
      </w:r>
      <w:proofErr w:type="spellStart"/>
      <w:r>
        <w:rPr>
          <w:rFonts w:ascii="Times New Roman" w:hAnsi="Times New Roman" w:eastAsia="Times New Roman" w:cs="Times New Roman"/>
          <w:i/>
          <w:sz w:val="24"/>
          <w:szCs w:val="24"/>
          <w:lang w:val="fr-CA"/>
        </w:rPr>
        <w:t>Chionoecetes</w:t>
      </w:r>
      <w:proofErr w:type="spellEnd"/>
      <w:r>
        <w:rPr>
          <w:rFonts w:ascii="Times New Roman" w:hAnsi="Times New Roman" w:eastAsia="Times New Roman" w:cs="Times New Roman"/>
          <w:i/>
          <w:sz w:val="24"/>
          <w:szCs w:val="24"/>
          <w:lang w:val="fr-CA"/>
        </w:rPr>
        <w:t xml:space="preserve"> </w:t>
      </w:r>
      <w:proofErr w:type="spellStart"/>
      <w:r>
        <w:rPr>
          <w:rFonts w:ascii="Times New Roman" w:hAnsi="Times New Roman" w:eastAsia="Times New Roman" w:cs="Times New Roman"/>
          <w:i/>
          <w:sz w:val="24"/>
          <w:szCs w:val="24"/>
          <w:lang w:val="fr-CA"/>
        </w:rPr>
        <w:t>opilio</w:t>
      </w:r>
      <w:proofErr w:type="spellEnd"/>
      <w:r>
        <w:rPr>
          <w:rFonts w:ascii="Times New Roman" w:hAnsi="Times New Roman" w:eastAsia="Times New Roman" w:cs="Times New Roman"/>
          <w:sz w:val="24"/>
          <w:szCs w:val="24"/>
          <w:lang w:val="fr-CA"/>
        </w:rPr>
        <w:t xml:space="preserve">, </w:t>
      </w:r>
      <w:proofErr w:type="spellStart"/>
      <w:r>
        <w:rPr>
          <w:rFonts w:ascii="Times New Roman" w:hAnsi="Times New Roman" w:eastAsia="Times New Roman" w:cs="Times New Roman"/>
          <w:sz w:val="24"/>
          <w:szCs w:val="24"/>
          <w:lang w:val="fr-CA"/>
        </w:rPr>
        <w:t>Decapoda</w:t>
      </w:r>
      <w:proofErr w:type="spellEnd"/>
      <w:r>
        <w:rPr>
          <w:rFonts w:ascii="Times New Roman" w:hAnsi="Times New Roman" w:eastAsia="Times New Roman" w:cs="Times New Roman"/>
          <w:sz w:val="24"/>
          <w:szCs w:val="24"/>
          <w:lang w:val="fr-CA"/>
        </w:rPr>
        <w:t xml:space="preserve">, </w:t>
      </w:r>
      <w:proofErr w:type="spellStart"/>
      <w:r>
        <w:rPr>
          <w:rFonts w:ascii="Times New Roman" w:hAnsi="Times New Roman" w:eastAsia="Times New Roman" w:cs="Times New Roman"/>
          <w:sz w:val="24"/>
          <w:szCs w:val="24"/>
          <w:lang w:val="fr-CA"/>
        </w:rPr>
        <w:t>Brachyura</w:t>
      </w:r>
      <w:proofErr w:type="spellEnd"/>
      <w:r>
        <w:rPr>
          <w:rFonts w:ascii="Times New Roman" w:hAnsi="Times New Roman" w:eastAsia="Times New Roman" w:cs="Times New Roman"/>
          <w:sz w:val="24"/>
          <w:szCs w:val="24"/>
          <w:lang w:val="fr-CA"/>
        </w:rPr>
        <w:t xml:space="preserve">) </w:t>
      </w:r>
      <w:proofErr w:type="spellStart"/>
      <w:r>
        <w:rPr>
          <w:rFonts w:ascii="Times New Roman" w:hAnsi="Times New Roman" w:eastAsia="Times New Roman" w:cs="Times New Roman"/>
          <w:sz w:val="24"/>
          <w:szCs w:val="24"/>
          <w:lang w:val="fr-CA"/>
        </w:rPr>
        <w:t>from</w:t>
      </w:r>
      <w:proofErr w:type="spellEnd"/>
      <w:r>
        <w:rPr>
          <w:rFonts w:ascii="Times New Roman" w:hAnsi="Times New Roman" w:eastAsia="Times New Roman" w:cs="Times New Roman"/>
          <w:sz w:val="24"/>
          <w:szCs w:val="24"/>
          <w:lang w:val="fr-CA"/>
        </w:rPr>
        <w:t xml:space="preserve"> the </w:t>
      </w:r>
      <w:proofErr w:type="spellStart"/>
      <w:r>
        <w:rPr>
          <w:rFonts w:ascii="Times New Roman" w:hAnsi="Times New Roman" w:eastAsia="Times New Roman" w:cs="Times New Roman"/>
          <w:sz w:val="24"/>
          <w:szCs w:val="24"/>
          <w:lang w:val="fr-CA"/>
        </w:rPr>
        <w:t>northeast</w:t>
      </w:r>
      <w:proofErr w:type="spellEnd"/>
      <w:r>
        <w:rPr>
          <w:rFonts w:ascii="Times New Roman" w:hAnsi="Times New Roman" w:eastAsia="Times New Roman" w:cs="Times New Roman"/>
          <w:sz w:val="24"/>
          <w:szCs w:val="24"/>
          <w:lang w:val="fr-CA"/>
        </w:rPr>
        <w:t xml:space="preserve"> Newfoundland </w:t>
      </w:r>
      <w:proofErr w:type="spellStart"/>
      <w:r>
        <w:rPr>
          <w:rFonts w:ascii="Times New Roman" w:hAnsi="Times New Roman" w:eastAsia="Times New Roman" w:cs="Times New Roman"/>
          <w:sz w:val="24"/>
          <w:szCs w:val="24"/>
          <w:lang w:val="fr-CA"/>
        </w:rPr>
        <w:t>shelf</w:t>
      </w:r>
      <w:proofErr w:type="spellEnd"/>
      <w:r>
        <w:rPr>
          <w:rFonts w:ascii="Times New Roman" w:hAnsi="Times New Roman" w:eastAsia="Times New Roman" w:cs="Times New Roman"/>
          <w:sz w:val="24"/>
          <w:szCs w:val="24"/>
          <w:lang w:val="fr-CA"/>
        </w:rPr>
        <w:t xml:space="preserve">.  J. </w:t>
      </w:r>
      <w:proofErr w:type="spellStart"/>
      <w:r>
        <w:rPr>
          <w:rFonts w:ascii="Times New Roman" w:hAnsi="Times New Roman" w:eastAsia="Times New Roman" w:cs="Times New Roman"/>
          <w:sz w:val="24"/>
          <w:szCs w:val="24"/>
          <w:lang w:val="fr-CA"/>
        </w:rPr>
        <w:t>Northw</w:t>
      </w:r>
      <w:proofErr w:type="spellEnd"/>
      <w:r>
        <w:rPr>
          <w:rFonts w:ascii="Times New Roman" w:hAnsi="Times New Roman" w:eastAsia="Times New Roman" w:cs="Times New Roman"/>
          <w:sz w:val="24"/>
          <w:szCs w:val="24"/>
          <w:lang w:val="fr-CA"/>
        </w:rPr>
        <w:t xml:space="preserve">. </w:t>
      </w:r>
      <w:proofErr w:type="spellStart"/>
      <w:r>
        <w:rPr>
          <w:rFonts w:ascii="Times New Roman" w:hAnsi="Times New Roman" w:eastAsia="Times New Roman" w:cs="Times New Roman"/>
          <w:sz w:val="24"/>
          <w:szCs w:val="24"/>
          <w:lang w:val="fr-CA"/>
        </w:rPr>
        <w:t>Atl</w:t>
      </w:r>
      <w:proofErr w:type="spellEnd"/>
      <w:r>
        <w:rPr>
          <w:rFonts w:ascii="Times New Roman" w:hAnsi="Times New Roman" w:eastAsia="Times New Roman" w:cs="Times New Roman"/>
          <w:sz w:val="24"/>
          <w:szCs w:val="24"/>
          <w:lang w:val="fr-CA"/>
        </w:rPr>
        <w:t xml:space="preserve">. Fish. </w:t>
      </w:r>
      <w:proofErr w:type="spellStart"/>
      <w:r>
        <w:rPr>
          <w:rFonts w:ascii="Times New Roman" w:hAnsi="Times New Roman" w:eastAsia="Times New Roman" w:cs="Times New Roman"/>
          <w:sz w:val="24"/>
          <w:szCs w:val="24"/>
          <w:lang w:val="fr-CA"/>
        </w:rPr>
        <w:t>Sci</w:t>
      </w:r>
      <w:proofErr w:type="spellEnd"/>
      <w:r>
        <w:rPr>
          <w:rFonts w:ascii="Times New Roman" w:hAnsi="Times New Roman" w:eastAsia="Times New Roman" w:cs="Times New Roman"/>
          <w:sz w:val="24"/>
          <w:szCs w:val="24"/>
          <w:lang w:val="fr-CA"/>
        </w:rPr>
        <w:t>.  32: 27-38.</w:t>
      </w:r>
    </w:p>
    <w:p w:rsidRPr="00E37F21" w:rsidR="00937418" w:rsidP="009E4719" w:rsidRDefault="00937418" w14:paraId="5B266F2C" w14:textId="77777777">
      <w:pPr>
        <w:spacing w:after="0" w:line="240" w:lineRule="auto"/>
        <w:rPr>
          <w:rFonts w:ascii="Times New Roman" w:hAnsi="Times New Roman" w:eastAsia="Times New Roman" w:cs="Times New Roman"/>
          <w:sz w:val="24"/>
          <w:szCs w:val="24"/>
          <w:lang w:val="fr-CA"/>
        </w:rPr>
      </w:pPr>
    </w:p>
    <w:p w:rsidRPr="00E37F21" w:rsidR="00937418" w:rsidP="009E4719" w:rsidRDefault="00937418" w14:paraId="6C83C4BF" w14:textId="77777777">
      <w:pPr>
        <w:spacing w:after="0" w:line="240" w:lineRule="auto"/>
        <w:rPr>
          <w:rFonts w:ascii="Times New Roman" w:hAnsi="Times New Roman" w:eastAsia="Times New Roman" w:cs="Times New Roman"/>
          <w:sz w:val="24"/>
          <w:szCs w:val="24"/>
          <w:lang w:val="fr-CA"/>
        </w:rPr>
      </w:pPr>
      <w:proofErr w:type="spellStart"/>
      <w:r w:rsidRPr="00E37F21">
        <w:rPr>
          <w:rFonts w:ascii="Times New Roman" w:hAnsi="Times New Roman" w:eastAsia="Times New Roman" w:cs="Times New Roman"/>
          <w:sz w:val="24"/>
          <w:szCs w:val="24"/>
          <w:lang w:val="fr-CA"/>
        </w:rPr>
        <w:t>Stortini</w:t>
      </w:r>
      <w:proofErr w:type="spellEnd"/>
      <w:r w:rsidRPr="00E37F21">
        <w:rPr>
          <w:rFonts w:ascii="Times New Roman" w:hAnsi="Times New Roman" w:eastAsia="Times New Roman" w:cs="Times New Roman"/>
          <w:sz w:val="24"/>
          <w:szCs w:val="24"/>
          <w:lang w:val="fr-CA"/>
        </w:rPr>
        <w:t xml:space="preserve">, C. H., </w:t>
      </w:r>
      <w:proofErr w:type="spellStart"/>
      <w:r w:rsidRPr="00E37F21">
        <w:rPr>
          <w:rFonts w:ascii="Times New Roman" w:hAnsi="Times New Roman" w:eastAsia="Times New Roman" w:cs="Times New Roman"/>
          <w:sz w:val="24"/>
          <w:szCs w:val="24"/>
          <w:lang w:val="fr-CA"/>
        </w:rPr>
        <w:t>Shackell</w:t>
      </w:r>
      <w:proofErr w:type="spellEnd"/>
      <w:r w:rsidRPr="00E37F21">
        <w:rPr>
          <w:rFonts w:ascii="Times New Roman" w:hAnsi="Times New Roman" w:eastAsia="Times New Roman" w:cs="Times New Roman"/>
          <w:sz w:val="24"/>
          <w:szCs w:val="24"/>
          <w:lang w:val="fr-CA"/>
        </w:rPr>
        <w:t xml:space="preserve">, N. L., </w:t>
      </w:r>
      <w:proofErr w:type="spellStart"/>
      <w:r w:rsidRPr="00E37F21">
        <w:rPr>
          <w:rFonts w:ascii="Times New Roman" w:hAnsi="Times New Roman" w:eastAsia="Times New Roman" w:cs="Times New Roman"/>
          <w:sz w:val="24"/>
          <w:szCs w:val="24"/>
          <w:lang w:val="fr-CA"/>
        </w:rPr>
        <w:t>Tyedmers</w:t>
      </w:r>
      <w:proofErr w:type="spellEnd"/>
      <w:r w:rsidRPr="00E37F21">
        <w:rPr>
          <w:rFonts w:ascii="Times New Roman" w:hAnsi="Times New Roman" w:eastAsia="Times New Roman" w:cs="Times New Roman"/>
          <w:sz w:val="24"/>
          <w:szCs w:val="24"/>
          <w:lang w:val="fr-CA"/>
        </w:rPr>
        <w:t xml:space="preserve">, P. and </w:t>
      </w:r>
      <w:proofErr w:type="spellStart"/>
      <w:r w:rsidRPr="00E37F21">
        <w:rPr>
          <w:rFonts w:ascii="Times New Roman" w:hAnsi="Times New Roman" w:eastAsia="Times New Roman" w:cs="Times New Roman"/>
          <w:sz w:val="24"/>
          <w:szCs w:val="24"/>
          <w:lang w:val="fr-CA"/>
        </w:rPr>
        <w:t>Beazley</w:t>
      </w:r>
      <w:proofErr w:type="spellEnd"/>
      <w:r w:rsidRPr="00E37F21">
        <w:rPr>
          <w:rFonts w:ascii="Times New Roman" w:hAnsi="Times New Roman" w:eastAsia="Times New Roman" w:cs="Times New Roman"/>
          <w:sz w:val="24"/>
          <w:szCs w:val="24"/>
          <w:lang w:val="fr-CA"/>
        </w:rPr>
        <w:t xml:space="preserve">, K.  2015.  </w:t>
      </w:r>
      <w:proofErr w:type="spellStart"/>
      <w:r w:rsidRPr="00E37F21">
        <w:rPr>
          <w:rFonts w:ascii="Times New Roman" w:hAnsi="Times New Roman" w:eastAsia="Times New Roman" w:cs="Times New Roman"/>
          <w:sz w:val="24"/>
          <w:szCs w:val="24"/>
          <w:lang w:val="fr-CA"/>
        </w:rPr>
        <w:t>Assessing</w:t>
      </w:r>
      <w:proofErr w:type="spellEnd"/>
      <w:r w:rsidRPr="00E37F21">
        <w:rPr>
          <w:rFonts w:ascii="Times New Roman" w:hAnsi="Times New Roman" w:eastAsia="Times New Roman" w:cs="Times New Roman"/>
          <w:sz w:val="24"/>
          <w:szCs w:val="24"/>
          <w:lang w:val="fr-CA"/>
        </w:rPr>
        <w:t xml:space="preserve"> marine </w:t>
      </w:r>
      <w:proofErr w:type="spellStart"/>
      <w:r w:rsidRPr="00E37F21">
        <w:rPr>
          <w:rFonts w:ascii="Times New Roman" w:hAnsi="Times New Roman" w:eastAsia="Times New Roman" w:cs="Times New Roman"/>
          <w:sz w:val="24"/>
          <w:szCs w:val="24"/>
          <w:lang w:val="fr-CA"/>
        </w:rPr>
        <w:t>species</w:t>
      </w:r>
      <w:proofErr w:type="spellEnd"/>
      <w:r w:rsidRPr="00E37F21">
        <w:rPr>
          <w:rFonts w:ascii="Times New Roman" w:hAnsi="Times New Roman" w:eastAsia="Times New Roman" w:cs="Times New Roman"/>
          <w:sz w:val="24"/>
          <w:szCs w:val="24"/>
          <w:lang w:val="fr-CA"/>
        </w:rPr>
        <w:t xml:space="preserve"> </w:t>
      </w:r>
      <w:proofErr w:type="spellStart"/>
      <w:r w:rsidRPr="00E37F21">
        <w:rPr>
          <w:rFonts w:ascii="Times New Roman" w:hAnsi="Times New Roman" w:eastAsia="Times New Roman" w:cs="Times New Roman"/>
          <w:sz w:val="24"/>
          <w:szCs w:val="24"/>
          <w:lang w:val="fr-CA"/>
        </w:rPr>
        <w:t>vulnerability</w:t>
      </w:r>
      <w:proofErr w:type="spellEnd"/>
      <w:r w:rsidRPr="00E37F21">
        <w:rPr>
          <w:rFonts w:ascii="Times New Roman" w:hAnsi="Times New Roman" w:eastAsia="Times New Roman" w:cs="Times New Roman"/>
          <w:sz w:val="24"/>
          <w:szCs w:val="24"/>
          <w:lang w:val="fr-CA"/>
        </w:rPr>
        <w:t xml:space="preserve"> to </w:t>
      </w:r>
      <w:proofErr w:type="spellStart"/>
      <w:r w:rsidRPr="00E37F21">
        <w:rPr>
          <w:rFonts w:ascii="Times New Roman" w:hAnsi="Times New Roman" w:eastAsia="Times New Roman" w:cs="Times New Roman"/>
          <w:sz w:val="24"/>
          <w:szCs w:val="24"/>
          <w:lang w:val="fr-CA"/>
        </w:rPr>
        <w:t>projected</w:t>
      </w:r>
      <w:proofErr w:type="spellEnd"/>
      <w:r w:rsidRPr="00E37F21">
        <w:rPr>
          <w:rFonts w:ascii="Times New Roman" w:hAnsi="Times New Roman" w:eastAsia="Times New Roman" w:cs="Times New Roman"/>
          <w:sz w:val="24"/>
          <w:szCs w:val="24"/>
          <w:lang w:val="fr-CA"/>
        </w:rPr>
        <w:t xml:space="preserve"> </w:t>
      </w:r>
      <w:proofErr w:type="spellStart"/>
      <w:r w:rsidRPr="00E37F21">
        <w:rPr>
          <w:rFonts w:ascii="Times New Roman" w:hAnsi="Times New Roman" w:eastAsia="Times New Roman" w:cs="Times New Roman"/>
          <w:sz w:val="24"/>
          <w:szCs w:val="24"/>
          <w:lang w:val="fr-CA"/>
        </w:rPr>
        <w:t>warming</w:t>
      </w:r>
      <w:proofErr w:type="spellEnd"/>
      <w:r w:rsidRPr="00E37F21">
        <w:rPr>
          <w:rFonts w:ascii="Times New Roman" w:hAnsi="Times New Roman" w:eastAsia="Times New Roman" w:cs="Times New Roman"/>
          <w:sz w:val="24"/>
          <w:szCs w:val="24"/>
          <w:lang w:val="fr-CA"/>
        </w:rPr>
        <w:t xml:space="preserve"> on the </w:t>
      </w:r>
      <w:proofErr w:type="spellStart"/>
      <w:r w:rsidRPr="00E37F21">
        <w:rPr>
          <w:rFonts w:ascii="Times New Roman" w:hAnsi="Times New Roman" w:eastAsia="Times New Roman" w:cs="Times New Roman"/>
          <w:sz w:val="24"/>
          <w:szCs w:val="24"/>
          <w:lang w:val="fr-CA"/>
        </w:rPr>
        <w:t>Scotian</w:t>
      </w:r>
      <w:proofErr w:type="spellEnd"/>
      <w:r w:rsidRPr="00E37F21">
        <w:rPr>
          <w:rFonts w:ascii="Times New Roman" w:hAnsi="Times New Roman" w:eastAsia="Times New Roman" w:cs="Times New Roman"/>
          <w:sz w:val="24"/>
          <w:szCs w:val="24"/>
          <w:lang w:val="fr-CA"/>
        </w:rPr>
        <w:t xml:space="preserve"> </w:t>
      </w:r>
      <w:proofErr w:type="spellStart"/>
      <w:r w:rsidRPr="00E37F21">
        <w:rPr>
          <w:rFonts w:ascii="Times New Roman" w:hAnsi="Times New Roman" w:eastAsia="Times New Roman" w:cs="Times New Roman"/>
          <w:sz w:val="24"/>
          <w:szCs w:val="24"/>
          <w:lang w:val="fr-CA"/>
        </w:rPr>
        <w:t>Shelf</w:t>
      </w:r>
      <w:proofErr w:type="spellEnd"/>
      <w:r w:rsidRPr="00E37F21">
        <w:rPr>
          <w:rFonts w:ascii="Times New Roman" w:hAnsi="Times New Roman" w:eastAsia="Times New Roman" w:cs="Times New Roman"/>
          <w:sz w:val="24"/>
          <w:szCs w:val="24"/>
          <w:lang w:val="fr-CA"/>
        </w:rPr>
        <w:t xml:space="preserve">, Canada.  ICES J. Mar. </w:t>
      </w:r>
      <w:proofErr w:type="spellStart"/>
      <w:r w:rsidRPr="00E37F21">
        <w:rPr>
          <w:rFonts w:ascii="Times New Roman" w:hAnsi="Times New Roman" w:eastAsia="Times New Roman" w:cs="Times New Roman"/>
          <w:sz w:val="24"/>
          <w:szCs w:val="24"/>
          <w:lang w:val="fr-CA"/>
        </w:rPr>
        <w:t>Sci</w:t>
      </w:r>
      <w:proofErr w:type="spellEnd"/>
      <w:r w:rsidRPr="00E37F21" w:rsidR="00E37F21">
        <w:rPr>
          <w:rFonts w:ascii="Times New Roman" w:hAnsi="Times New Roman" w:eastAsia="Times New Roman" w:cs="Times New Roman"/>
          <w:sz w:val="24"/>
          <w:szCs w:val="24"/>
          <w:lang w:val="fr-CA"/>
        </w:rPr>
        <w:t xml:space="preserve">.  72 (6) : 1731-1743.  </w:t>
      </w:r>
      <w:proofErr w:type="spellStart"/>
      <w:proofErr w:type="gramStart"/>
      <w:r w:rsidRPr="00E37F21" w:rsidR="00E37F21">
        <w:rPr>
          <w:rFonts w:ascii="Times New Roman" w:hAnsi="Times New Roman" w:eastAsia="Times New Roman" w:cs="Times New Roman"/>
          <w:sz w:val="24"/>
          <w:szCs w:val="24"/>
          <w:lang w:val="fr-CA"/>
        </w:rPr>
        <w:t>doi</w:t>
      </w:r>
      <w:proofErr w:type="spellEnd"/>
      <w:proofErr w:type="gramEnd"/>
      <w:r w:rsidRPr="00E37F21" w:rsidR="00E37F21">
        <w:rPr>
          <w:rFonts w:ascii="Times New Roman" w:hAnsi="Times New Roman" w:eastAsia="Times New Roman" w:cs="Times New Roman"/>
          <w:sz w:val="24"/>
          <w:szCs w:val="24"/>
          <w:lang w:val="fr-CA"/>
        </w:rPr>
        <w:t>: 10.1093/</w:t>
      </w:r>
      <w:proofErr w:type="spellStart"/>
      <w:r w:rsidRPr="00E37F21" w:rsidR="00E37F21">
        <w:rPr>
          <w:rFonts w:ascii="Times New Roman" w:hAnsi="Times New Roman" w:eastAsia="Times New Roman" w:cs="Times New Roman"/>
          <w:sz w:val="24"/>
          <w:szCs w:val="24"/>
          <w:lang w:val="fr-CA"/>
        </w:rPr>
        <w:t>icesjms</w:t>
      </w:r>
      <w:proofErr w:type="spellEnd"/>
      <w:r w:rsidRPr="00E37F21" w:rsidR="00E37F21">
        <w:rPr>
          <w:rFonts w:ascii="Times New Roman" w:hAnsi="Times New Roman" w:eastAsia="Times New Roman" w:cs="Times New Roman"/>
          <w:sz w:val="24"/>
          <w:szCs w:val="24"/>
          <w:lang w:val="fr-CA"/>
        </w:rPr>
        <w:t>/fsv022.</w:t>
      </w:r>
    </w:p>
    <w:p w:rsidRPr="009E4719" w:rsidR="00E37F21" w:rsidP="009E4719" w:rsidRDefault="00E37F21" w14:paraId="161FC475" w14:textId="77777777">
      <w:pPr>
        <w:spacing w:after="0" w:line="240" w:lineRule="auto"/>
        <w:rPr>
          <w:rFonts w:ascii="Times New Roman" w:hAnsi="Times New Roman" w:eastAsia="Times New Roman" w:cs="Times New Roman"/>
          <w:sz w:val="24"/>
          <w:szCs w:val="24"/>
          <w:lang w:val="en-US"/>
        </w:rPr>
      </w:pPr>
    </w:p>
    <w:p w:rsidRPr="00241FA5" w:rsidR="002A49EF" w:rsidP="002A49EF" w:rsidRDefault="009E4719" w14:paraId="5BC073BA" w14:textId="77777777">
      <w:pPr>
        <w:ind w:right="1053"/>
        <w:rPr>
          <w:rFonts w:ascii="Times New Roman" w:hAnsi="Times New Roman" w:cs="Times New Roman"/>
        </w:rPr>
      </w:pPr>
      <w:r w:rsidRPr="00E37F21">
        <w:rPr>
          <w:rFonts w:ascii="Times New Roman" w:hAnsi="Times New Roman" w:cs="Times New Roman"/>
          <w:sz w:val="24"/>
          <w:szCs w:val="24"/>
        </w:rPr>
        <w:br/>
      </w:r>
      <w:r w:rsidRPr="00241FA5" w:rsidR="002A49EF">
        <w:rPr>
          <w:rFonts w:ascii="Times New Roman" w:hAnsi="Times New Roman" w:cs="Times New Roman"/>
        </w:rPr>
        <w:t>Table 1</w:t>
      </w:r>
      <w:r w:rsidR="002A49EF">
        <w:rPr>
          <w:rFonts w:ascii="Times New Roman" w:hAnsi="Times New Roman" w:cs="Times New Roman"/>
        </w:rPr>
        <w:t>.</w:t>
      </w:r>
    </w:p>
    <w:tbl>
      <w:tblPr>
        <w:tblStyle w:val="TableGrid"/>
        <w:tblW w:w="0" w:type="auto"/>
        <w:tblLook w:val="04A0" w:firstRow="1" w:lastRow="0" w:firstColumn="1" w:lastColumn="0" w:noHBand="0" w:noVBand="1"/>
      </w:tblPr>
      <w:tblGrid>
        <w:gridCol w:w="1359"/>
        <w:gridCol w:w="1766"/>
        <w:gridCol w:w="997"/>
        <w:gridCol w:w="2075"/>
        <w:gridCol w:w="1562"/>
        <w:gridCol w:w="1556"/>
      </w:tblGrid>
      <w:tr w:rsidRPr="0055546A" w:rsidR="002A49EF" w:rsidTr="002A49EF" w14:paraId="18BFD761" w14:textId="77777777">
        <w:tc>
          <w:tcPr>
            <w:tcW w:w="1384" w:type="dxa"/>
            <w:vAlign w:val="center"/>
          </w:tcPr>
          <w:p w:rsidRPr="0055546A" w:rsidR="002A49EF" w:rsidP="002A49EF" w:rsidRDefault="002A49EF" w14:paraId="01247B65" w14:textId="77777777">
            <w:pPr>
              <w:jc w:val="center"/>
              <w:rPr>
                <w:rFonts w:ascii="Times New Roman" w:hAnsi="Times New Roman" w:cs="Times New Roman"/>
              </w:rPr>
            </w:pPr>
            <w:r w:rsidRPr="0055546A">
              <w:rPr>
                <w:rFonts w:ascii="Times New Roman" w:hAnsi="Times New Roman" w:cs="Times New Roman"/>
              </w:rPr>
              <w:t>Year</w:t>
            </w:r>
          </w:p>
        </w:tc>
        <w:tc>
          <w:tcPr>
            <w:tcW w:w="1808" w:type="dxa"/>
            <w:vAlign w:val="center"/>
          </w:tcPr>
          <w:p w:rsidRPr="0055546A" w:rsidR="002A49EF" w:rsidP="002A49EF" w:rsidRDefault="002A49EF" w14:paraId="6F9E767B" w14:textId="77777777">
            <w:pPr>
              <w:jc w:val="center"/>
              <w:rPr>
                <w:rFonts w:ascii="Times New Roman" w:hAnsi="Times New Roman" w:cs="Times New Roman"/>
              </w:rPr>
            </w:pPr>
            <w:r w:rsidRPr="0055546A">
              <w:rPr>
                <w:rFonts w:ascii="Times New Roman" w:hAnsi="Times New Roman" w:cs="Times New Roman"/>
              </w:rPr>
              <w:t>Treatment</w:t>
            </w:r>
          </w:p>
        </w:tc>
        <w:tc>
          <w:tcPr>
            <w:tcW w:w="1027" w:type="dxa"/>
            <w:vAlign w:val="center"/>
          </w:tcPr>
          <w:p w:rsidRPr="0055546A" w:rsidR="002A49EF" w:rsidP="002A49EF" w:rsidRDefault="002A49EF" w14:paraId="2D342DA5" w14:textId="77777777">
            <w:pPr>
              <w:jc w:val="center"/>
              <w:rPr>
                <w:rFonts w:ascii="Times New Roman" w:hAnsi="Times New Roman" w:cs="Times New Roman"/>
              </w:rPr>
            </w:pPr>
            <w:r w:rsidRPr="0055546A">
              <w:rPr>
                <w:rFonts w:ascii="Times New Roman" w:hAnsi="Times New Roman" w:cs="Times New Roman"/>
              </w:rPr>
              <w:t>Sex</w:t>
            </w:r>
          </w:p>
        </w:tc>
        <w:tc>
          <w:tcPr>
            <w:tcW w:w="2165" w:type="dxa"/>
            <w:vAlign w:val="center"/>
          </w:tcPr>
          <w:p w:rsidRPr="0055546A" w:rsidR="002A49EF" w:rsidP="002A49EF" w:rsidRDefault="002A49EF" w14:paraId="45C7D39B" w14:textId="77777777">
            <w:pPr>
              <w:jc w:val="center"/>
              <w:rPr>
                <w:rFonts w:ascii="Times New Roman" w:hAnsi="Times New Roman" w:cs="Times New Roman"/>
              </w:rPr>
            </w:pPr>
            <w:r w:rsidRPr="0055546A">
              <w:rPr>
                <w:rFonts w:ascii="Times New Roman" w:hAnsi="Times New Roman" w:cs="Times New Roman"/>
              </w:rPr>
              <w:t>CW range (mm)</w:t>
            </w:r>
          </w:p>
        </w:tc>
        <w:tc>
          <w:tcPr>
            <w:tcW w:w="1596" w:type="dxa"/>
            <w:vAlign w:val="center"/>
          </w:tcPr>
          <w:p w:rsidRPr="0055546A" w:rsidR="002A49EF" w:rsidP="002A49EF" w:rsidRDefault="002A49EF" w14:paraId="1E0DB1C9" w14:textId="77777777">
            <w:pPr>
              <w:jc w:val="center"/>
              <w:rPr>
                <w:rFonts w:ascii="Times New Roman" w:hAnsi="Times New Roman" w:cs="Times New Roman"/>
              </w:rPr>
            </w:pPr>
            <w:r w:rsidRPr="0055546A">
              <w:rPr>
                <w:rFonts w:ascii="Times New Roman" w:hAnsi="Times New Roman" w:cs="Times New Roman"/>
              </w:rPr>
              <w:t>No stomachs</w:t>
            </w:r>
          </w:p>
        </w:tc>
        <w:tc>
          <w:tcPr>
            <w:tcW w:w="1596" w:type="dxa"/>
            <w:vAlign w:val="center"/>
          </w:tcPr>
          <w:p w:rsidRPr="0055546A" w:rsidR="002A49EF" w:rsidP="002A49EF" w:rsidRDefault="002A49EF" w14:paraId="0E6A22A5" w14:textId="77777777">
            <w:pPr>
              <w:jc w:val="center"/>
              <w:rPr>
                <w:rFonts w:ascii="Times New Roman" w:hAnsi="Times New Roman" w:cs="Times New Roman"/>
              </w:rPr>
            </w:pPr>
            <w:r w:rsidRPr="0055546A">
              <w:rPr>
                <w:rFonts w:ascii="Times New Roman" w:hAnsi="Times New Roman" w:cs="Times New Roman"/>
              </w:rPr>
              <w:t>No isotopes samples</w:t>
            </w:r>
          </w:p>
        </w:tc>
      </w:tr>
      <w:tr w:rsidRPr="0055546A" w:rsidR="002A49EF" w:rsidTr="002A49EF" w14:paraId="600CBF01" w14:textId="77777777">
        <w:tc>
          <w:tcPr>
            <w:tcW w:w="1384" w:type="dxa"/>
          </w:tcPr>
          <w:p w:rsidRPr="0055546A" w:rsidR="002A49EF" w:rsidP="002A49EF" w:rsidRDefault="002A49EF" w14:paraId="12B66A00" w14:textId="77777777">
            <w:pPr>
              <w:jc w:val="center"/>
              <w:rPr>
                <w:rFonts w:ascii="Times New Roman" w:hAnsi="Times New Roman" w:cs="Times New Roman"/>
              </w:rPr>
            </w:pPr>
            <w:r>
              <w:rPr>
                <w:rFonts w:ascii="Times New Roman" w:hAnsi="Times New Roman" w:cs="Times New Roman"/>
              </w:rPr>
              <w:t>2002</w:t>
            </w:r>
          </w:p>
        </w:tc>
        <w:tc>
          <w:tcPr>
            <w:tcW w:w="1808" w:type="dxa"/>
          </w:tcPr>
          <w:p w:rsidRPr="0055546A" w:rsidR="002A49EF" w:rsidP="002A49EF" w:rsidRDefault="002A49EF" w14:paraId="7B0D3998" w14:textId="77777777">
            <w:pPr>
              <w:jc w:val="center"/>
              <w:rPr>
                <w:rFonts w:ascii="Times New Roman" w:hAnsi="Times New Roman" w:cs="Times New Roman"/>
              </w:rPr>
            </w:pPr>
            <w:r>
              <w:rPr>
                <w:rFonts w:ascii="Times New Roman" w:hAnsi="Times New Roman" w:cs="Times New Roman"/>
              </w:rPr>
              <w:t>Trawl</w:t>
            </w:r>
          </w:p>
        </w:tc>
        <w:tc>
          <w:tcPr>
            <w:tcW w:w="1027" w:type="dxa"/>
            <w:tcBorders>
              <w:bottom w:val="single" w:color="auto" w:sz="4" w:space="0"/>
            </w:tcBorders>
            <w:shd w:val="clear" w:color="auto" w:fill="FFFFFF" w:themeFill="background1"/>
          </w:tcPr>
          <w:p w:rsidRPr="00066AE7" w:rsidR="002A49EF" w:rsidP="002A49EF" w:rsidRDefault="002A49EF" w14:paraId="456773E1"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2CD55BBA" w14:textId="77777777">
            <w:pPr>
              <w:jc w:val="center"/>
              <w:rPr>
                <w:rFonts w:ascii="Times New Roman" w:hAnsi="Times New Roman" w:cs="Times New Roman"/>
              </w:rPr>
            </w:pPr>
            <w:r w:rsidRPr="00066AE7">
              <w:rPr>
                <w:rFonts w:ascii="Times New Roman" w:hAnsi="Times New Roman" w:cs="Times New Roman"/>
              </w:rPr>
              <w:t>&lt; 50 mm</w:t>
            </w:r>
          </w:p>
        </w:tc>
        <w:tc>
          <w:tcPr>
            <w:tcW w:w="1596" w:type="dxa"/>
            <w:tcBorders>
              <w:bottom w:val="single" w:color="auto" w:sz="4" w:space="0"/>
            </w:tcBorders>
            <w:shd w:val="clear" w:color="auto" w:fill="FFFFFF" w:themeFill="background1"/>
          </w:tcPr>
          <w:p w:rsidRPr="00066AE7" w:rsidR="002A49EF" w:rsidP="002A49EF" w:rsidRDefault="002A49EF" w14:paraId="102CB202" w14:textId="77777777">
            <w:pPr>
              <w:jc w:val="center"/>
              <w:rPr>
                <w:rFonts w:ascii="Times New Roman" w:hAnsi="Times New Roman" w:cs="Times New Roman"/>
              </w:rPr>
            </w:pPr>
            <w:r w:rsidRPr="00066AE7">
              <w:rPr>
                <w:rFonts w:ascii="Times New Roman" w:hAnsi="Times New Roman" w:cs="Times New Roman"/>
              </w:rPr>
              <w:t>76</w:t>
            </w:r>
          </w:p>
        </w:tc>
        <w:tc>
          <w:tcPr>
            <w:tcW w:w="1596" w:type="dxa"/>
            <w:tcBorders>
              <w:bottom w:val="single" w:color="auto" w:sz="4" w:space="0"/>
            </w:tcBorders>
            <w:shd w:val="clear" w:color="auto" w:fill="FFFFFF" w:themeFill="background1"/>
          </w:tcPr>
          <w:p w:rsidRPr="00066AE7" w:rsidR="002A49EF" w:rsidP="002A49EF" w:rsidRDefault="002A49EF" w14:paraId="1DB5BC7D" w14:textId="77777777">
            <w:pPr>
              <w:jc w:val="center"/>
              <w:rPr>
                <w:rFonts w:ascii="Times New Roman" w:hAnsi="Times New Roman" w:cs="Times New Roman"/>
              </w:rPr>
            </w:pPr>
            <w:r w:rsidRPr="00066AE7">
              <w:rPr>
                <w:rFonts w:ascii="Times New Roman" w:hAnsi="Times New Roman" w:cs="Times New Roman"/>
              </w:rPr>
              <w:t>0</w:t>
            </w:r>
          </w:p>
        </w:tc>
      </w:tr>
      <w:tr w:rsidRPr="0055546A" w:rsidR="002A49EF" w:rsidTr="002A49EF" w14:paraId="1585B5CD" w14:textId="77777777">
        <w:tc>
          <w:tcPr>
            <w:tcW w:w="1384" w:type="dxa"/>
          </w:tcPr>
          <w:p w:rsidRPr="0055546A" w:rsidR="002A49EF" w:rsidP="002A49EF" w:rsidRDefault="002A49EF" w14:paraId="64088106" w14:textId="77777777">
            <w:pPr>
              <w:jc w:val="center"/>
              <w:rPr>
                <w:rFonts w:ascii="Times New Roman" w:hAnsi="Times New Roman" w:cs="Times New Roman"/>
              </w:rPr>
            </w:pPr>
          </w:p>
        </w:tc>
        <w:tc>
          <w:tcPr>
            <w:tcW w:w="1808" w:type="dxa"/>
          </w:tcPr>
          <w:p w:rsidRPr="0055546A" w:rsidR="002A49EF" w:rsidP="002A49EF" w:rsidRDefault="002A49EF" w14:paraId="354AA017"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0AEC7530"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2C587C51" w14:textId="77777777">
            <w:pPr>
              <w:jc w:val="center"/>
              <w:rPr>
                <w:rFonts w:ascii="Times New Roman" w:hAnsi="Times New Roman" w:cs="Times New Roman"/>
              </w:rPr>
            </w:pPr>
            <w:r w:rsidRPr="00066AE7">
              <w:rPr>
                <w:rFonts w:ascii="Times New Roman" w:hAnsi="Times New Roman" w:cs="Times New Roman"/>
              </w:rPr>
              <w:t>&lt; 50 mm</w:t>
            </w:r>
          </w:p>
        </w:tc>
        <w:tc>
          <w:tcPr>
            <w:tcW w:w="1596" w:type="dxa"/>
            <w:shd w:val="clear" w:color="auto" w:fill="FFFFFF" w:themeFill="background1"/>
          </w:tcPr>
          <w:p w:rsidRPr="00066AE7" w:rsidR="002A49EF" w:rsidP="002A49EF" w:rsidRDefault="002A49EF" w14:paraId="59A60D03" w14:textId="77777777">
            <w:pPr>
              <w:jc w:val="center"/>
              <w:rPr>
                <w:rFonts w:ascii="Times New Roman" w:hAnsi="Times New Roman" w:cs="Times New Roman"/>
              </w:rPr>
            </w:pPr>
            <w:r w:rsidRPr="00066AE7">
              <w:rPr>
                <w:rFonts w:ascii="Times New Roman" w:hAnsi="Times New Roman" w:cs="Times New Roman"/>
              </w:rPr>
              <w:t>20</w:t>
            </w:r>
          </w:p>
        </w:tc>
        <w:tc>
          <w:tcPr>
            <w:tcW w:w="1596" w:type="dxa"/>
            <w:shd w:val="clear" w:color="auto" w:fill="FFFFFF" w:themeFill="background1"/>
          </w:tcPr>
          <w:p w:rsidRPr="00066AE7" w:rsidR="002A49EF" w:rsidP="002A49EF" w:rsidRDefault="002A49EF" w14:paraId="524E00E8" w14:textId="77777777">
            <w:pPr>
              <w:jc w:val="center"/>
              <w:rPr>
                <w:rFonts w:ascii="Times New Roman" w:hAnsi="Times New Roman" w:cs="Times New Roman"/>
              </w:rPr>
            </w:pPr>
            <w:r w:rsidRPr="00066AE7">
              <w:rPr>
                <w:rFonts w:ascii="Times New Roman" w:hAnsi="Times New Roman" w:cs="Times New Roman"/>
              </w:rPr>
              <w:t>0</w:t>
            </w:r>
          </w:p>
        </w:tc>
      </w:tr>
      <w:tr w:rsidRPr="0055546A" w:rsidR="002A49EF" w:rsidTr="002A49EF" w14:paraId="75D1948A" w14:textId="77777777">
        <w:tc>
          <w:tcPr>
            <w:tcW w:w="1384" w:type="dxa"/>
          </w:tcPr>
          <w:p w:rsidRPr="0055546A" w:rsidR="002A49EF" w:rsidP="002A49EF" w:rsidRDefault="002A49EF" w14:paraId="459C3411" w14:textId="77777777">
            <w:pPr>
              <w:jc w:val="center"/>
              <w:rPr>
                <w:rFonts w:ascii="Times New Roman" w:hAnsi="Times New Roman" w:cs="Times New Roman"/>
              </w:rPr>
            </w:pPr>
          </w:p>
        </w:tc>
        <w:tc>
          <w:tcPr>
            <w:tcW w:w="1808" w:type="dxa"/>
          </w:tcPr>
          <w:p w:rsidRPr="0055546A" w:rsidR="002A49EF" w:rsidP="002A49EF" w:rsidRDefault="002A49EF" w14:paraId="14864BAB" w14:textId="77777777">
            <w:pPr>
              <w:jc w:val="center"/>
              <w:rPr>
                <w:rFonts w:ascii="Times New Roman" w:hAnsi="Times New Roman" w:cs="Times New Roman"/>
              </w:rPr>
            </w:pPr>
          </w:p>
        </w:tc>
        <w:tc>
          <w:tcPr>
            <w:tcW w:w="1027" w:type="dxa"/>
            <w:tcBorders>
              <w:bottom w:val="single" w:color="auto" w:sz="4" w:space="0"/>
            </w:tcBorders>
            <w:shd w:val="clear" w:color="auto" w:fill="FFFFFF" w:themeFill="background1"/>
          </w:tcPr>
          <w:p w:rsidRPr="00066AE7" w:rsidR="002A49EF" w:rsidP="002A49EF" w:rsidRDefault="002A49EF" w14:paraId="7F118A47"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5EF2B79C"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tcBorders>
              <w:bottom w:val="single" w:color="auto" w:sz="4" w:space="0"/>
            </w:tcBorders>
            <w:shd w:val="clear" w:color="auto" w:fill="FFFFFF" w:themeFill="background1"/>
          </w:tcPr>
          <w:p w:rsidRPr="00066AE7" w:rsidR="002A49EF" w:rsidP="002A49EF" w:rsidRDefault="002A49EF" w14:paraId="207AB237" w14:textId="77777777">
            <w:pPr>
              <w:jc w:val="center"/>
              <w:rPr>
                <w:rFonts w:ascii="Times New Roman" w:hAnsi="Times New Roman" w:cs="Times New Roman"/>
              </w:rPr>
            </w:pPr>
            <w:r w:rsidRPr="00066AE7">
              <w:rPr>
                <w:rFonts w:ascii="Times New Roman" w:hAnsi="Times New Roman" w:cs="Times New Roman"/>
              </w:rPr>
              <w:t>442</w:t>
            </w:r>
          </w:p>
        </w:tc>
        <w:tc>
          <w:tcPr>
            <w:tcW w:w="1596" w:type="dxa"/>
            <w:tcBorders>
              <w:bottom w:val="single" w:color="auto" w:sz="4" w:space="0"/>
            </w:tcBorders>
            <w:shd w:val="clear" w:color="auto" w:fill="FFFFFF" w:themeFill="background1"/>
          </w:tcPr>
          <w:p w:rsidRPr="00066AE7" w:rsidR="002A49EF" w:rsidP="002A49EF" w:rsidRDefault="002A49EF" w14:paraId="1E13B9F4" w14:textId="77777777">
            <w:pPr>
              <w:jc w:val="center"/>
              <w:rPr>
                <w:rFonts w:ascii="Times New Roman" w:hAnsi="Times New Roman" w:cs="Times New Roman"/>
              </w:rPr>
            </w:pPr>
            <w:r w:rsidRPr="00066AE7">
              <w:rPr>
                <w:rFonts w:ascii="Times New Roman" w:hAnsi="Times New Roman" w:cs="Times New Roman"/>
              </w:rPr>
              <w:t>0</w:t>
            </w:r>
          </w:p>
        </w:tc>
      </w:tr>
      <w:tr w:rsidRPr="0055546A" w:rsidR="002A49EF" w:rsidTr="002A49EF" w14:paraId="55E898B9" w14:textId="77777777">
        <w:tc>
          <w:tcPr>
            <w:tcW w:w="1384" w:type="dxa"/>
          </w:tcPr>
          <w:p w:rsidRPr="0055546A" w:rsidR="002A49EF" w:rsidP="002A49EF" w:rsidRDefault="002A49EF" w14:paraId="043C563E" w14:textId="77777777">
            <w:pPr>
              <w:jc w:val="center"/>
              <w:rPr>
                <w:rFonts w:ascii="Times New Roman" w:hAnsi="Times New Roman" w:cs="Times New Roman"/>
              </w:rPr>
            </w:pPr>
          </w:p>
        </w:tc>
        <w:tc>
          <w:tcPr>
            <w:tcW w:w="1808" w:type="dxa"/>
          </w:tcPr>
          <w:p w:rsidRPr="0055546A" w:rsidR="002A49EF" w:rsidP="002A49EF" w:rsidRDefault="002A49EF" w14:paraId="19C52F6A"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3CB8B366"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14C72B3F"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shd w:val="clear" w:color="auto" w:fill="FFFFFF" w:themeFill="background1"/>
          </w:tcPr>
          <w:p w:rsidRPr="00066AE7" w:rsidR="002A49EF" w:rsidP="002A49EF" w:rsidRDefault="002A49EF" w14:paraId="37D2C589" w14:textId="77777777">
            <w:pPr>
              <w:jc w:val="center"/>
              <w:rPr>
                <w:rFonts w:ascii="Times New Roman" w:hAnsi="Times New Roman" w:cs="Times New Roman"/>
              </w:rPr>
            </w:pPr>
            <w:r w:rsidRPr="00066AE7">
              <w:rPr>
                <w:rFonts w:ascii="Times New Roman" w:hAnsi="Times New Roman" w:cs="Times New Roman"/>
              </w:rPr>
              <w:t>122</w:t>
            </w:r>
          </w:p>
        </w:tc>
        <w:tc>
          <w:tcPr>
            <w:tcW w:w="1596" w:type="dxa"/>
            <w:shd w:val="clear" w:color="auto" w:fill="FFFFFF" w:themeFill="background1"/>
          </w:tcPr>
          <w:p w:rsidRPr="00066AE7" w:rsidR="002A49EF" w:rsidP="002A49EF" w:rsidRDefault="002A49EF" w14:paraId="2BF0F4B5" w14:textId="77777777">
            <w:pPr>
              <w:jc w:val="center"/>
              <w:rPr>
                <w:rFonts w:ascii="Times New Roman" w:hAnsi="Times New Roman" w:cs="Times New Roman"/>
              </w:rPr>
            </w:pPr>
            <w:r w:rsidRPr="00066AE7">
              <w:rPr>
                <w:rFonts w:ascii="Times New Roman" w:hAnsi="Times New Roman" w:cs="Times New Roman"/>
              </w:rPr>
              <w:t>0</w:t>
            </w:r>
          </w:p>
        </w:tc>
      </w:tr>
      <w:tr w:rsidRPr="0055546A" w:rsidR="002A49EF" w:rsidTr="002A49EF" w14:paraId="203BCE87" w14:textId="77777777">
        <w:tc>
          <w:tcPr>
            <w:tcW w:w="1384" w:type="dxa"/>
          </w:tcPr>
          <w:p w:rsidRPr="0055546A" w:rsidR="002A49EF" w:rsidP="002A49EF" w:rsidRDefault="002A49EF" w14:paraId="5737CA4C" w14:textId="77777777">
            <w:pPr>
              <w:jc w:val="center"/>
              <w:rPr>
                <w:rFonts w:ascii="Times New Roman" w:hAnsi="Times New Roman" w:cs="Times New Roman"/>
              </w:rPr>
            </w:pPr>
          </w:p>
        </w:tc>
        <w:tc>
          <w:tcPr>
            <w:tcW w:w="1808" w:type="dxa"/>
          </w:tcPr>
          <w:p w:rsidRPr="0055546A" w:rsidR="002A49EF" w:rsidP="002A49EF" w:rsidRDefault="002A49EF" w14:paraId="12589E54" w14:textId="77777777">
            <w:pPr>
              <w:jc w:val="center"/>
              <w:rPr>
                <w:rFonts w:ascii="Times New Roman" w:hAnsi="Times New Roman" w:cs="Times New Roman"/>
              </w:rPr>
            </w:pPr>
          </w:p>
        </w:tc>
        <w:tc>
          <w:tcPr>
            <w:tcW w:w="1027" w:type="dxa"/>
            <w:tcBorders>
              <w:bottom w:val="single" w:color="auto" w:sz="4" w:space="0"/>
            </w:tcBorders>
            <w:shd w:val="clear" w:color="auto" w:fill="FFFFFF" w:themeFill="background1"/>
          </w:tcPr>
          <w:p w:rsidRPr="00066AE7" w:rsidR="002A49EF" w:rsidP="002A49EF" w:rsidRDefault="002A49EF" w14:paraId="6CBEB263"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6ACE70CE"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tcBorders>
              <w:bottom w:val="single" w:color="auto" w:sz="4" w:space="0"/>
            </w:tcBorders>
            <w:shd w:val="clear" w:color="auto" w:fill="FFFFFF" w:themeFill="background1"/>
          </w:tcPr>
          <w:p w:rsidRPr="00066AE7" w:rsidR="002A49EF" w:rsidP="002A49EF" w:rsidRDefault="002A49EF" w14:paraId="0CCA7DF5" w14:textId="77777777">
            <w:pPr>
              <w:jc w:val="center"/>
              <w:rPr>
                <w:rFonts w:ascii="Times New Roman" w:hAnsi="Times New Roman" w:cs="Times New Roman"/>
              </w:rPr>
            </w:pPr>
            <w:r w:rsidRPr="00066AE7">
              <w:rPr>
                <w:rFonts w:ascii="Times New Roman" w:hAnsi="Times New Roman" w:cs="Times New Roman"/>
              </w:rPr>
              <w:t>24</w:t>
            </w:r>
          </w:p>
        </w:tc>
        <w:tc>
          <w:tcPr>
            <w:tcW w:w="1596" w:type="dxa"/>
            <w:tcBorders>
              <w:bottom w:val="single" w:color="auto" w:sz="4" w:space="0"/>
            </w:tcBorders>
            <w:shd w:val="clear" w:color="auto" w:fill="FFFFFF" w:themeFill="background1"/>
          </w:tcPr>
          <w:p w:rsidRPr="00066AE7" w:rsidR="002A49EF" w:rsidP="002A49EF" w:rsidRDefault="002A49EF" w14:paraId="4F4EE1DE" w14:textId="77777777">
            <w:pPr>
              <w:jc w:val="center"/>
              <w:rPr>
                <w:rFonts w:ascii="Times New Roman" w:hAnsi="Times New Roman" w:cs="Times New Roman"/>
              </w:rPr>
            </w:pPr>
            <w:r w:rsidRPr="00066AE7">
              <w:rPr>
                <w:rFonts w:ascii="Times New Roman" w:hAnsi="Times New Roman" w:cs="Times New Roman"/>
              </w:rPr>
              <w:t>0</w:t>
            </w:r>
          </w:p>
        </w:tc>
      </w:tr>
      <w:tr w:rsidRPr="0055546A" w:rsidR="002A49EF" w:rsidTr="002A49EF" w14:paraId="017FC5D6" w14:textId="77777777">
        <w:tc>
          <w:tcPr>
            <w:tcW w:w="1384" w:type="dxa"/>
          </w:tcPr>
          <w:p w:rsidRPr="0055546A" w:rsidR="002A49EF" w:rsidP="002A49EF" w:rsidRDefault="002A49EF" w14:paraId="316ED275" w14:textId="77777777">
            <w:pPr>
              <w:jc w:val="center"/>
              <w:rPr>
                <w:rFonts w:ascii="Times New Roman" w:hAnsi="Times New Roman" w:cs="Times New Roman"/>
              </w:rPr>
            </w:pPr>
          </w:p>
        </w:tc>
        <w:tc>
          <w:tcPr>
            <w:tcW w:w="1808" w:type="dxa"/>
          </w:tcPr>
          <w:p w:rsidRPr="0055546A" w:rsidR="002A49EF" w:rsidP="002A49EF" w:rsidRDefault="002A49EF" w14:paraId="038C9BF0"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4446F9F7"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71F03FE9"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shd w:val="clear" w:color="auto" w:fill="FFFFFF" w:themeFill="background1"/>
          </w:tcPr>
          <w:p w:rsidRPr="00066AE7" w:rsidR="002A49EF" w:rsidP="002A49EF" w:rsidRDefault="002A49EF" w14:paraId="28D0BCEA" w14:textId="77777777">
            <w:pPr>
              <w:jc w:val="center"/>
              <w:rPr>
                <w:rFonts w:ascii="Times New Roman" w:hAnsi="Times New Roman" w:cs="Times New Roman"/>
              </w:rPr>
            </w:pPr>
            <w:r w:rsidRPr="00066AE7">
              <w:rPr>
                <w:rFonts w:ascii="Times New Roman" w:hAnsi="Times New Roman" w:cs="Times New Roman"/>
              </w:rPr>
              <w:t>399</w:t>
            </w:r>
          </w:p>
        </w:tc>
        <w:tc>
          <w:tcPr>
            <w:tcW w:w="1596" w:type="dxa"/>
            <w:shd w:val="clear" w:color="auto" w:fill="FFFFFF" w:themeFill="background1"/>
          </w:tcPr>
          <w:p w:rsidRPr="00066AE7" w:rsidR="002A49EF" w:rsidP="002A49EF" w:rsidRDefault="002A49EF" w14:paraId="6AEC2CCE" w14:textId="77777777">
            <w:pPr>
              <w:jc w:val="center"/>
              <w:rPr>
                <w:rFonts w:ascii="Times New Roman" w:hAnsi="Times New Roman" w:cs="Times New Roman"/>
              </w:rPr>
            </w:pPr>
            <w:r w:rsidRPr="00066AE7">
              <w:rPr>
                <w:rFonts w:ascii="Times New Roman" w:hAnsi="Times New Roman" w:cs="Times New Roman"/>
              </w:rPr>
              <w:t>0</w:t>
            </w:r>
          </w:p>
        </w:tc>
      </w:tr>
      <w:tr w:rsidR="002A49EF" w:rsidTr="002A49EF" w14:paraId="0C23A511" w14:textId="77777777">
        <w:tc>
          <w:tcPr>
            <w:tcW w:w="1384" w:type="dxa"/>
          </w:tcPr>
          <w:p w:rsidRPr="0055546A" w:rsidR="002A49EF" w:rsidP="002A49EF" w:rsidRDefault="002A49EF" w14:paraId="1DD564E8" w14:textId="77777777">
            <w:pPr>
              <w:jc w:val="center"/>
              <w:rPr>
                <w:rFonts w:ascii="Times New Roman" w:hAnsi="Times New Roman" w:cs="Times New Roman"/>
              </w:rPr>
            </w:pPr>
          </w:p>
        </w:tc>
        <w:tc>
          <w:tcPr>
            <w:tcW w:w="1808" w:type="dxa"/>
          </w:tcPr>
          <w:p w:rsidRPr="0055546A" w:rsidR="002A49EF" w:rsidP="002A49EF" w:rsidRDefault="002A49EF" w14:paraId="1E8CDAAC"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1CADB4EB"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4F024E96" w14:textId="77777777">
            <w:pPr>
              <w:jc w:val="center"/>
              <w:rPr>
                <w:rFonts w:ascii="Times New Roman" w:hAnsi="Times New Roman" w:cs="Times New Roman"/>
              </w:rPr>
            </w:pPr>
            <w:r w:rsidRPr="00066AE7">
              <w:rPr>
                <w:rFonts w:ascii="Times New Roman" w:hAnsi="Times New Roman" w:cs="Times New Roman"/>
              </w:rPr>
              <w:t>&gt; 100 mm</w:t>
            </w:r>
          </w:p>
        </w:tc>
        <w:tc>
          <w:tcPr>
            <w:tcW w:w="1596" w:type="dxa"/>
            <w:shd w:val="clear" w:color="auto" w:fill="FFFFFF" w:themeFill="background1"/>
          </w:tcPr>
          <w:p w:rsidRPr="00066AE7" w:rsidR="002A49EF" w:rsidP="002A49EF" w:rsidRDefault="002A49EF" w14:paraId="268D9CF5" w14:textId="77777777">
            <w:pPr>
              <w:jc w:val="center"/>
              <w:rPr>
                <w:rFonts w:ascii="Times New Roman" w:hAnsi="Times New Roman" w:cs="Times New Roman"/>
              </w:rPr>
            </w:pPr>
            <w:r w:rsidRPr="00066AE7">
              <w:rPr>
                <w:rFonts w:ascii="Times New Roman" w:hAnsi="Times New Roman" w:cs="Times New Roman"/>
              </w:rPr>
              <w:t>82</w:t>
            </w:r>
          </w:p>
        </w:tc>
        <w:tc>
          <w:tcPr>
            <w:tcW w:w="1596" w:type="dxa"/>
            <w:shd w:val="clear" w:color="auto" w:fill="FFFFFF" w:themeFill="background1"/>
          </w:tcPr>
          <w:p w:rsidRPr="00066AE7" w:rsidR="002A49EF" w:rsidP="002A49EF" w:rsidRDefault="002A49EF" w14:paraId="21CB37AD" w14:textId="77777777">
            <w:pPr>
              <w:jc w:val="center"/>
              <w:rPr>
                <w:rFonts w:ascii="Times New Roman" w:hAnsi="Times New Roman" w:cs="Times New Roman"/>
              </w:rPr>
            </w:pPr>
            <w:r w:rsidRPr="00066AE7">
              <w:rPr>
                <w:rFonts w:ascii="Times New Roman" w:hAnsi="Times New Roman" w:cs="Times New Roman"/>
              </w:rPr>
              <w:t>0</w:t>
            </w:r>
          </w:p>
        </w:tc>
      </w:tr>
      <w:tr w:rsidRPr="0055546A" w:rsidR="002A49EF" w:rsidTr="002A49EF" w14:paraId="5686C21C" w14:textId="77777777">
        <w:tc>
          <w:tcPr>
            <w:tcW w:w="1384" w:type="dxa"/>
          </w:tcPr>
          <w:p w:rsidRPr="0055546A" w:rsidR="002A49EF" w:rsidP="002A49EF" w:rsidRDefault="002A49EF" w14:paraId="4E804003" w14:textId="77777777">
            <w:pPr>
              <w:jc w:val="center"/>
              <w:rPr>
                <w:rFonts w:ascii="Times New Roman" w:hAnsi="Times New Roman" w:cs="Times New Roman"/>
              </w:rPr>
            </w:pPr>
            <w:r>
              <w:rPr>
                <w:rFonts w:ascii="Times New Roman" w:hAnsi="Times New Roman" w:cs="Times New Roman"/>
              </w:rPr>
              <w:t>2010</w:t>
            </w:r>
          </w:p>
        </w:tc>
        <w:tc>
          <w:tcPr>
            <w:tcW w:w="1808" w:type="dxa"/>
          </w:tcPr>
          <w:p w:rsidRPr="0055546A" w:rsidR="002A49EF" w:rsidP="002A49EF" w:rsidRDefault="002A49EF" w14:paraId="29248DD4" w14:textId="77777777">
            <w:pPr>
              <w:jc w:val="center"/>
              <w:rPr>
                <w:rFonts w:ascii="Times New Roman" w:hAnsi="Times New Roman" w:cs="Times New Roman"/>
              </w:rPr>
            </w:pPr>
            <w:r>
              <w:rPr>
                <w:rFonts w:ascii="Times New Roman" w:hAnsi="Times New Roman" w:cs="Times New Roman"/>
              </w:rPr>
              <w:t>Trawl</w:t>
            </w:r>
          </w:p>
        </w:tc>
        <w:tc>
          <w:tcPr>
            <w:tcW w:w="1027" w:type="dxa"/>
            <w:tcBorders>
              <w:bottom w:val="single" w:color="auto" w:sz="4" w:space="0"/>
            </w:tcBorders>
            <w:shd w:val="clear" w:color="auto" w:fill="FFFFFF" w:themeFill="background1"/>
          </w:tcPr>
          <w:p w:rsidRPr="00066AE7" w:rsidR="002A49EF" w:rsidP="002A49EF" w:rsidRDefault="002A49EF" w14:paraId="7A61D694"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1671E06F" w14:textId="77777777">
            <w:pPr>
              <w:jc w:val="center"/>
              <w:rPr>
                <w:rFonts w:ascii="Times New Roman" w:hAnsi="Times New Roman" w:cs="Times New Roman"/>
              </w:rPr>
            </w:pPr>
            <w:r w:rsidRPr="00066AE7">
              <w:rPr>
                <w:rFonts w:ascii="Times New Roman" w:hAnsi="Times New Roman" w:cs="Times New Roman"/>
              </w:rPr>
              <w:t>&lt; 50 mm</w:t>
            </w:r>
          </w:p>
        </w:tc>
        <w:tc>
          <w:tcPr>
            <w:tcW w:w="1596" w:type="dxa"/>
            <w:tcBorders>
              <w:bottom w:val="single" w:color="auto" w:sz="4" w:space="0"/>
            </w:tcBorders>
            <w:shd w:val="clear" w:color="auto" w:fill="FFFFFF" w:themeFill="background1"/>
          </w:tcPr>
          <w:p w:rsidRPr="00066AE7" w:rsidR="002A49EF" w:rsidP="002A49EF" w:rsidRDefault="002A49EF" w14:paraId="29BBAEC2" w14:textId="77777777">
            <w:pPr>
              <w:jc w:val="center"/>
              <w:rPr>
                <w:rFonts w:ascii="Times New Roman" w:hAnsi="Times New Roman" w:cs="Times New Roman"/>
              </w:rPr>
            </w:pPr>
            <w:r w:rsidRPr="00066AE7">
              <w:rPr>
                <w:rFonts w:ascii="Times New Roman" w:hAnsi="Times New Roman" w:cs="Times New Roman"/>
              </w:rPr>
              <w:t>0</w:t>
            </w:r>
          </w:p>
        </w:tc>
        <w:tc>
          <w:tcPr>
            <w:tcW w:w="1596" w:type="dxa"/>
            <w:tcBorders>
              <w:bottom w:val="single" w:color="auto" w:sz="4" w:space="0"/>
            </w:tcBorders>
            <w:shd w:val="clear" w:color="auto" w:fill="FFFFFF" w:themeFill="background1"/>
          </w:tcPr>
          <w:p w:rsidRPr="00066AE7" w:rsidR="002A49EF" w:rsidP="002A49EF" w:rsidRDefault="002A49EF" w14:paraId="202C174E" w14:textId="77777777">
            <w:pPr>
              <w:jc w:val="center"/>
              <w:rPr>
                <w:rFonts w:ascii="Times New Roman" w:hAnsi="Times New Roman" w:cs="Times New Roman"/>
              </w:rPr>
            </w:pPr>
            <w:r w:rsidRPr="00066AE7">
              <w:rPr>
                <w:rFonts w:ascii="Times New Roman" w:hAnsi="Times New Roman" w:cs="Times New Roman"/>
              </w:rPr>
              <w:t>11</w:t>
            </w:r>
          </w:p>
        </w:tc>
      </w:tr>
      <w:tr w:rsidRPr="0055546A" w:rsidR="002A49EF" w:rsidTr="002A49EF" w14:paraId="2691BD16" w14:textId="77777777">
        <w:tc>
          <w:tcPr>
            <w:tcW w:w="1384" w:type="dxa"/>
          </w:tcPr>
          <w:p w:rsidRPr="0055546A" w:rsidR="002A49EF" w:rsidP="002A49EF" w:rsidRDefault="002A49EF" w14:paraId="0AD17D8C" w14:textId="77777777">
            <w:pPr>
              <w:jc w:val="center"/>
              <w:rPr>
                <w:rFonts w:ascii="Times New Roman" w:hAnsi="Times New Roman" w:cs="Times New Roman"/>
              </w:rPr>
            </w:pPr>
          </w:p>
        </w:tc>
        <w:tc>
          <w:tcPr>
            <w:tcW w:w="1808" w:type="dxa"/>
          </w:tcPr>
          <w:p w:rsidRPr="0055546A" w:rsidR="002A49EF" w:rsidP="002A49EF" w:rsidRDefault="002A49EF" w14:paraId="21CA2161"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626F3E95"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60C0CABF" w14:textId="77777777">
            <w:pPr>
              <w:jc w:val="center"/>
              <w:rPr>
                <w:rFonts w:ascii="Times New Roman" w:hAnsi="Times New Roman" w:cs="Times New Roman"/>
              </w:rPr>
            </w:pPr>
            <w:r w:rsidRPr="00066AE7">
              <w:rPr>
                <w:rFonts w:ascii="Times New Roman" w:hAnsi="Times New Roman" w:cs="Times New Roman"/>
              </w:rPr>
              <w:t>&lt; 50 mm</w:t>
            </w:r>
          </w:p>
        </w:tc>
        <w:tc>
          <w:tcPr>
            <w:tcW w:w="1596" w:type="dxa"/>
            <w:shd w:val="clear" w:color="auto" w:fill="FFFFFF" w:themeFill="background1"/>
          </w:tcPr>
          <w:p w:rsidRPr="00066AE7" w:rsidR="002A49EF" w:rsidP="002A49EF" w:rsidRDefault="002A49EF" w14:paraId="5F2EDB73" w14:textId="77777777">
            <w:pPr>
              <w:jc w:val="center"/>
              <w:rPr>
                <w:rFonts w:ascii="Times New Roman" w:hAnsi="Times New Roman" w:cs="Times New Roman"/>
              </w:rPr>
            </w:pPr>
            <w:r w:rsidRPr="00066AE7">
              <w:rPr>
                <w:rFonts w:ascii="Times New Roman" w:hAnsi="Times New Roman" w:cs="Times New Roman"/>
              </w:rPr>
              <w:t>0</w:t>
            </w:r>
          </w:p>
        </w:tc>
        <w:tc>
          <w:tcPr>
            <w:tcW w:w="1596" w:type="dxa"/>
            <w:shd w:val="clear" w:color="auto" w:fill="FFFFFF" w:themeFill="background1"/>
          </w:tcPr>
          <w:p w:rsidRPr="00066AE7" w:rsidR="002A49EF" w:rsidP="002A49EF" w:rsidRDefault="002A49EF" w14:paraId="23A5B15B" w14:textId="77777777">
            <w:pPr>
              <w:jc w:val="center"/>
              <w:rPr>
                <w:rFonts w:ascii="Times New Roman" w:hAnsi="Times New Roman" w:cs="Times New Roman"/>
              </w:rPr>
            </w:pPr>
            <w:r w:rsidRPr="00066AE7">
              <w:rPr>
                <w:rFonts w:ascii="Times New Roman" w:hAnsi="Times New Roman" w:cs="Times New Roman"/>
              </w:rPr>
              <w:t>10</w:t>
            </w:r>
          </w:p>
        </w:tc>
      </w:tr>
      <w:tr w:rsidRPr="0055546A" w:rsidR="002A49EF" w:rsidTr="002A49EF" w14:paraId="26BB356D" w14:textId="77777777">
        <w:tc>
          <w:tcPr>
            <w:tcW w:w="1384" w:type="dxa"/>
          </w:tcPr>
          <w:p w:rsidRPr="0055546A" w:rsidR="002A49EF" w:rsidP="002A49EF" w:rsidRDefault="002A49EF" w14:paraId="400FC457" w14:textId="77777777">
            <w:pPr>
              <w:jc w:val="center"/>
              <w:rPr>
                <w:rFonts w:ascii="Times New Roman" w:hAnsi="Times New Roman" w:cs="Times New Roman"/>
              </w:rPr>
            </w:pPr>
          </w:p>
        </w:tc>
        <w:tc>
          <w:tcPr>
            <w:tcW w:w="1808" w:type="dxa"/>
          </w:tcPr>
          <w:p w:rsidRPr="0055546A" w:rsidR="002A49EF" w:rsidP="002A49EF" w:rsidRDefault="002A49EF" w14:paraId="37EC2528" w14:textId="77777777">
            <w:pPr>
              <w:jc w:val="center"/>
              <w:rPr>
                <w:rFonts w:ascii="Times New Roman" w:hAnsi="Times New Roman" w:cs="Times New Roman"/>
              </w:rPr>
            </w:pPr>
          </w:p>
        </w:tc>
        <w:tc>
          <w:tcPr>
            <w:tcW w:w="1027" w:type="dxa"/>
            <w:tcBorders>
              <w:bottom w:val="single" w:color="auto" w:sz="4" w:space="0"/>
            </w:tcBorders>
            <w:shd w:val="clear" w:color="auto" w:fill="FFFFFF" w:themeFill="background1"/>
          </w:tcPr>
          <w:p w:rsidRPr="00066AE7" w:rsidR="002A49EF" w:rsidP="002A49EF" w:rsidRDefault="002A49EF" w14:paraId="795A4A6B"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17E5D160"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tcBorders>
              <w:bottom w:val="single" w:color="auto" w:sz="4" w:space="0"/>
            </w:tcBorders>
            <w:shd w:val="clear" w:color="auto" w:fill="FFFFFF" w:themeFill="background1"/>
          </w:tcPr>
          <w:p w:rsidRPr="00066AE7" w:rsidR="002A49EF" w:rsidP="002A49EF" w:rsidRDefault="002A49EF" w14:paraId="669E15EE" w14:textId="77777777">
            <w:pPr>
              <w:jc w:val="center"/>
              <w:rPr>
                <w:rFonts w:ascii="Times New Roman" w:hAnsi="Times New Roman" w:cs="Times New Roman"/>
              </w:rPr>
            </w:pPr>
            <w:r w:rsidRPr="00066AE7">
              <w:rPr>
                <w:rFonts w:ascii="Times New Roman" w:hAnsi="Times New Roman" w:cs="Times New Roman"/>
              </w:rPr>
              <w:t>0</w:t>
            </w:r>
          </w:p>
        </w:tc>
        <w:tc>
          <w:tcPr>
            <w:tcW w:w="1596" w:type="dxa"/>
            <w:tcBorders>
              <w:bottom w:val="single" w:color="auto" w:sz="4" w:space="0"/>
            </w:tcBorders>
            <w:shd w:val="clear" w:color="auto" w:fill="FFFFFF" w:themeFill="background1"/>
          </w:tcPr>
          <w:p w:rsidRPr="00066AE7" w:rsidR="002A49EF" w:rsidP="002A49EF" w:rsidRDefault="002A49EF" w14:paraId="59BC454B" w14:textId="77777777">
            <w:pPr>
              <w:jc w:val="center"/>
              <w:rPr>
                <w:rFonts w:ascii="Times New Roman" w:hAnsi="Times New Roman" w:cs="Times New Roman"/>
              </w:rPr>
            </w:pPr>
            <w:r w:rsidRPr="00066AE7">
              <w:rPr>
                <w:rFonts w:ascii="Times New Roman" w:hAnsi="Times New Roman" w:cs="Times New Roman"/>
              </w:rPr>
              <w:t>6</w:t>
            </w:r>
          </w:p>
        </w:tc>
      </w:tr>
      <w:tr w:rsidRPr="0055546A" w:rsidR="002A49EF" w:rsidTr="002A49EF" w14:paraId="147CA519" w14:textId="77777777">
        <w:tc>
          <w:tcPr>
            <w:tcW w:w="1384" w:type="dxa"/>
          </w:tcPr>
          <w:p w:rsidRPr="0055546A" w:rsidR="002A49EF" w:rsidP="002A49EF" w:rsidRDefault="002A49EF" w14:paraId="76FD4EA4" w14:textId="77777777">
            <w:pPr>
              <w:jc w:val="center"/>
              <w:rPr>
                <w:rFonts w:ascii="Times New Roman" w:hAnsi="Times New Roman" w:cs="Times New Roman"/>
              </w:rPr>
            </w:pPr>
          </w:p>
        </w:tc>
        <w:tc>
          <w:tcPr>
            <w:tcW w:w="1808" w:type="dxa"/>
          </w:tcPr>
          <w:p w:rsidRPr="0055546A" w:rsidR="002A49EF" w:rsidP="002A49EF" w:rsidRDefault="002A49EF" w14:paraId="6EBEE4AF"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2C57F833"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45D98249" w14:textId="77777777">
            <w:pPr>
              <w:jc w:val="center"/>
              <w:rPr>
                <w:rFonts w:ascii="Times New Roman" w:hAnsi="Times New Roman" w:cs="Times New Roman"/>
              </w:rPr>
            </w:pPr>
            <w:r w:rsidRPr="00066AE7">
              <w:rPr>
                <w:rFonts w:ascii="Times New Roman" w:hAnsi="Times New Roman" w:cs="Times New Roman"/>
              </w:rPr>
              <w:t>&gt; 100 mm</w:t>
            </w:r>
          </w:p>
        </w:tc>
        <w:tc>
          <w:tcPr>
            <w:tcW w:w="1596" w:type="dxa"/>
            <w:shd w:val="clear" w:color="auto" w:fill="FFFFFF" w:themeFill="background1"/>
          </w:tcPr>
          <w:p w:rsidRPr="00066AE7" w:rsidR="002A49EF" w:rsidP="002A49EF" w:rsidRDefault="002A49EF" w14:paraId="4468087B" w14:textId="77777777">
            <w:pPr>
              <w:jc w:val="center"/>
              <w:rPr>
                <w:rFonts w:ascii="Times New Roman" w:hAnsi="Times New Roman" w:cs="Times New Roman"/>
              </w:rPr>
            </w:pPr>
            <w:r w:rsidRPr="00066AE7">
              <w:rPr>
                <w:rFonts w:ascii="Times New Roman" w:hAnsi="Times New Roman" w:cs="Times New Roman"/>
              </w:rPr>
              <w:t>0</w:t>
            </w:r>
          </w:p>
        </w:tc>
        <w:tc>
          <w:tcPr>
            <w:tcW w:w="1596" w:type="dxa"/>
            <w:shd w:val="clear" w:color="auto" w:fill="FFFFFF" w:themeFill="background1"/>
          </w:tcPr>
          <w:p w:rsidRPr="00066AE7" w:rsidR="002A49EF" w:rsidP="002A49EF" w:rsidRDefault="002A49EF" w14:paraId="661A27FB" w14:textId="77777777">
            <w:pPr>
              <w:jc w:val="center"/>
              <w:rPr>
                <w:rFonts w:ascii="Times New Roman" w:hAnsi="Times New Roman" w:cs="Times New Roman"/>
              </w:rPr>
            </w:pPr>
            <w:r w:rsidRPr="00066AE7">
              <w:rPr>
                <w:rFonts w:ascii="Times New Roman" w:hAnsi="Times New Roman" w:cs="Times New Roman"/>
              </w:rPr>
              <w:t>6</w:t>
            </w:r>
          </w:p>
        </w:tc>
      </w:tr>
      <w:tr w:rsidR="002A49EF" w:rsidTr="002A49EF" w14:paraId="7CAC03BE" w14:textId="77777777">
        <w:tc>
          <w:tcPr>
            <w:tcW w:w="1384" w:type="dxa"/>
          </w:tcPr>
          <w:p w:rsidR="002A49EF" w:rsidP="002A49EF" w:rsidRDefault="002A49EF" w14:paraId="0CD66C8D" w14:textId="77777777">
            <w:pPr>
              <w:jc w:val="center"/>
              <w:rPr>
                <w:rFonts w:ascii="Times New Roman" w:hAnsi="Times New Roman" w:cs="Times New Roman"/>
              </w:rPr>
            </w:pPr>
            <w:r>
              <w:rPr>
                <w:rFonts w:ascii="Times New Roman" w:hAnsi="Times New Roman" w:cs="Times New Roman"/>
              </w:rPr>
              <w:t>2012</w:t>
            </w:r>
          </w:p>
        </w:tc>
        <w:tc>
          <w:tcPr>
            <w:tcW w:w="1808" w:type="dxa"/>
          </w:tcPr>
          <w:p w:rsidR="002A49EF" w:rsidP="002A49EF" w:rsidRDefault="002A49EF" w14:paraId="190F271B" w14:textId="77777777">
            <w:pPr>
              <w:jc w:val="center"/>
              <w:rPr>
                <w:rFonts w:ascii="Times New Roman" w:hAnsi="Times New Roman" w:cs="Times New Roman"/>
              </w:rPr>
            </w:pPr>
            <w:r>
              <w:rPr>
                <w:rFonts w:ascii="Times New Roman" w:hAnsi="Times New Roman" w:cs="Times New Roman"/>
              </w:rPr>
              <w:t>Trap</w:t>
            </w:r>
          </w:p>
        </w:tc>
        <w:tc>
          <w:tcPr>
            <w:tcW w:w="1027" w:type="dxa"/>
            <w:shd w:val="clear" w:color="auto" w:fill="FFFFFF" w:themeFill="background1"/>
          </w:tcPr>
          <w:p w:rsidRPr="00066AE7" w:rsidR="002A49EF" w:rsidP="002A49EF" w:rsidRDefault="002A49EF" w14:paraId="755BEE07"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62C77DB9" w14:textId="77777777">
            <w:pPr>
              <w:jc w:val="center"/>
              <w:rPr>
                <w:rFonts w:ascii="Times New Roman" w:hAnsi="Times New Roman" w:cs="Times New Roman"/>
              </w:rPr>
            </w:pPr>
            <w:r w:rsidRPr="00066AE7">
              <w:rPr>
                <w:rFonts w:ascii="Times New Roman" w:hAnsi="Times New Roman" w:cs="Times New Roman"/>
              </w:rPr>
              <w:t xml:space="preserve">&lt; 50 mm </w:t>
            </w:r>
          </w:p>
        </w:tc>
        <w:tc>
          <w:tcPr>
            <w:tcW w:w="1596" w:type="dxa"/>
            <w:shd w:val="clear" w:color="auto" w:fill="FFFFFF" w:themeFill="background1"/>
          </w:tcPr>
          <w:p w:rsidRPr="00066AE7" w:rsidR="002A49EF" w:rsidP="002A49EF" w:rsidRDefault="002A49EF" w14:paraId="1A2F13BA" w14:textId="77777777">
            <w:pPr>
              <w:jc w:val="center"/>
              <w:rPr>
                <w:rFonts w:ascii="Times New Roman" w:hAnsi="Times New Roman" w:cs="Times New Roman"/>
              </w:rPr>
            </w:pPr>
            <w:r w:rsidRPr="00066AE7">
              <w:rPr>
                <w:rFonts w:ascii="Times New Roman" w:hAnsi="Times New Roman" w:cs="Times New Roman"/>
              </w:rPr>
              <w:t>2</w:t>
            </w:r>
          </w:p>
        </w:tc>
        <w:tc>
          <w:tcPr>
            <w:tcW w:w="1596" w:type="dxa"/>
            <w:shd w:val="clear" w:color="auto" w:fill="FFFFFF" w:themeFill="background1"/>
          </w:tcPr>
          <w:p w:rsidRPr="00066AE7" w:rsidR="002A49EF" w:rsidP="002A49EF" w:rsidRDefault="002A49EF" w14:paraId="1B14812B" w14:textId="77777777">
            <w:pPr>
              <w:jc w:val="center"/>
              <w:rPr>
                <w:rFonts w:ascii="Times New Roman" w:hAnsi="Times New Roman" w:cs="Times New Roman"/>
              </w:rPr>
            </w:pPr>
            <w:r w:rsidRPr="00066AE7">
              <w:rPr>
                <w:rFonts w:ascii="Times New Roman" w:hAnsi="Times New Roman" w:cs="Times New Roman"/>
              </w:rPr>
              <w:t>0</w:t>
            </w:r>
          </w:p>
        </w:tc>
      </w:tr>
      <w:tr w:rsidR="002A49EF" w:rsidTr="002A49EF" w14:paraId="302BC423" w14:textId="77777777">
        <w:tc>
          <w:tcPr>
            <w:tcW w:w="1384" w:type="dxa"/>
          </w:tcPr>
          <w:p w:rsidR="002A49EF" w:rsidP="002A49EF" w:rsidRDefault="002A49EF" w14:paraId="6E1887E8" w14:textId="77777777">
            <w:pPr>
              <w:jc w:val="center"/>
              <w:rPr>
                <w:rFonts w:ascii="Times New Roman" w:hAnsi="Times New Roman" w:cs="Times New Roman"/>
              </w:rPr>
            </w:pPr>
          </w:p>
        </w:tc>
        <w:tc>
          <w:tcPr>
            <w:tcW w:w="1808" w:type="dxa"/>
          </w:tcPr>
          <w:p w:rsidR="002A49EF" w:rsidP="002A49EF" w:rsidRDefault="002A49EF" w14:paraId="3E22C119" w14:textId="77777777">
            <w:pPr>
              <w:jc w:val="center"/>
              <w:rPr>
                <w:rFonts w:ascii="Times New Roman" w:hAnsi="Times New Roman" w:cs="Times New Roman"/>
              </w:rPr>
            </w:pPr>
          </w:p>
        </w:tc>
        <w:tc>
          <w:tcPr>
            <w:tcW w:w="1027" w:type="dxa"/>
            <w:tcBorders>
              <w:bottom w:val="single" w:color="auto" w:sz="4" w:space="0"/>
            </w:tcBorders>
            <w:shd w:val="clear" w:color="auto" w:fill="FFFFFF" w:themeFill="background1"/>
          </w:tcPr>
          <w:p w:rsidRPr="00066AE7" w:rsidR="002A49EF" w:rsidP="002A49EF" w:rsidRDefault="002A49EF" w14:paraId="5656B2A0"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570F7618"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tcBorders>
              <w:bottom w:val="single" w:color="auto" w:sz="4" w:space="0"/>
            </w:tcBorders>
            <w:shd w:val="clear" w:color="auto" w:fill="FFFFFF" w:themeFill="background1"/>
          </w:tcPr>
          <w:p w:rsidRPr="00066AE7" w:rsidR="002A49EF" w:rsidP="002A49EF" w:rsidRDefault="002A49EF" w14:paraId="07326BFC" w14:textId="77777777">
            <w:pPr>
              <w:jc w:val="center"/>
              <w:rPr>
                <w:rFonts w:ascii="Times New Roman" w:hAnsi="Times New Roman" w:cs="Times New Roman"/>
              </w:rPr>
            </w:pPr>
            <w:r w:rsidRPr="00066AE7">
              <w:rPr>
                <w:rFonts w:ascii="Times New Roman" w:hAnsi="Times New Roman" w:cs="Times New Roman"/>
              </w:rPr>
              <w:t>126</w:t>
            </w:r>
          </w:p>
        </w:tc>
        <w:tc>
          <w:tcPr>
            <w:tcW w:w="1596" w:type="dxa"/>
            <w:tcBorders>
              <w:bottom w:val="single" w:color="auto" w:sz="4" w:space="0"/>
            </w:tcBorders>
            <w:shd w:val="clear" w:color="auto" w:fill="FFFFFF" w:themeFill="background1"/>
          </w:tcPr>
          <w:p w:rsidRPr="00066AE7" w:rsidR="002A49EF" w:rsidP="002A49EF" w:rsidRDefault="002A49EF" w14:paraId="3465604A" w14:textId="77777777">
            <w:pPr>
              <w:jc w:val="center"/>
              <w:rPr>
                <w:rFonts w:ascii="Times New Roman" w:hAnsi="Times New Roman" w:cs="Times New Roman"/>
              </w:rPr>
            </w:pPr>
            <w:r w:rsidRPr="00066AE7">
              <w:rPr>
                <w:rFonts w:ascii="Times New Roman" w:hAnsi="Times New Roman" w:cs="Times New Roman"/>
              </w:rPr>
              <w:t>29</w:t>
            </w:r>
          </w:p>
        </w:tc>
      </w:tr>
      <w:tr w:rsidR="002A49EF" w:rsidTr="002A49EF" w14:paraId="0E27E894" w14:textId="77777777">
        <w:tc>
          <w:tcPr>
            <w:tcW w:w="1384" w:type="dxa"/>
          </w:tcPr>
          <w:p w:rsidR="002A49EF" w:rsidP="002A49EF" w:rsidRDefault="002A49EF" w14:paraId="1A10309C" w14:textId="77777777">
            <w:pPr>
              <w:jc w:val="center"/>
              <w:rPr>
                <w:rFonts w:ascii="Times New Roman" w:hAnsi="Times New Roman" w:cs="Times New Roman"/>
              </w:rPr>
            </w:pPr>
          </w:p>
        </w:tc>
        <w:tc>
          <w:tcPr>
            <w:tcW w:w="1808" w:type="dxa"/>
          </w:tcPr>
          <w:p w:rsidR="002A49EF" w:rsidP="002A49EF" w:rsidRDefault="002A49EF" w14:paraId="7A25857E"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0C7F3527"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0726CEBF"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shd w:val="clear" w:color="auto" w:fill="FFFFFF" w:themeFill="background1"/>
          </w:tcPr>
          <w:p w:rsidRPr="00066AE7" w:rsidR="002A49EF" w:rsidP="002A49EF" w:rsidRDefault="002A49EF" w14:paraId="76D623FD" w14:textId="77777777">
            <w:pPr>
              <w:jc w:val="center"/>
              <w:rPr>
                <w:rFonts w:ascii="Times New Roman" w:hAnsi="Times New Roman" w:cs="Times New Roman"/>
              </w:rPr>
            </w:pPr>
            <w:r w:rsidRPr="00066AE7">
              <w:rPr>
                <w:rFonts w:ascii="Times New Roman" w:hAnsi="Times New Roman" w:cs="Times New Roman"/>
              </w:rPr>
              <w:t>54</w:t>
            </w:r>
          </w:p>
        </w:tc>
        <w:tc>
          <w:tcPr>
            <w:tcW w:w="1596" w:type="dxa"/>
            <w:shd w:val="clear" w:color="auto" w:fill="FFFFFF" w:themeFill="background1"/>
          </w:tcPr>
          <w:p w:rsidRPr="00066AE7" w:rsidR="002A49EF" w:rsidP="002A49EF" w:rsidRDefault="002A49EF" w14:paraId="102FA05E" w14:textId="77777777">
            <w:pPr>
              <w:jc w:val="center"/>
              <w:rPr>
                <w:rFonts w:ascii="Times New Roman" w:hAnsi="Times New Roman" w:cs="Times New Roman"/>
              </w:rPr>
            </w:pPr>
            <w:r w:rsidRPr="00066AE7">
              <w:rPr>
                <w:rFonts w:ascii="Times New Roman" w:hAnsi="Times New Roman" w:cs="Times New Roman"/>
              </w:rPr>
              <w:t>11</w:t>
            </w:r>
          </w:p>
        </w:tc>
      </w:tr>
      <w:tr w:rsidR="002A49EF" w:rsidTr="002A49EF" w14:paraId="2973429C" w14:textId="77777777">
        <w:tc>
          <w:tcPr>
            <w:tcW w:w="1384" w:type="dxa"/>
          </w:tcPr>
          <w:p w:rsidR="002A49EF" w:rsidP="002A49EF" w:rsidRDefault="002A49EF" w14:paraId="2C12329C" w14:textId="77777777">
            <w:pPr>
              <w:jc w:val="center"/>
              <w:rPr>
                <w:rFonts w:ascii="Times New Roman" w:hAnsi="Times New Roman" w:cs="Times New Roman"/>
              </w:rPr>
            </w:pPr>
          </w:p>
        </w:tc>
        <w:tc>
          <w:tcPr>
            <w:tcW w:w="1808" w:type="dxa"/>
          </w:tcPr>
          <w:p w:rsidR="002A49EF" w:rsidP="002A49EF" w:rsidRDefault="002A49EF" w14:paraId="512C5107" w14:textId="77777777">
            <w:pPr>
              <w:jc w:val="center"/>
              <w:rPr>
                <w:rFonts w:ascii="Times New Roman" w:hAnsi="Times New Roman" w:cs="Times New Roman"/>
              </w:rPr>
            </w:pPr>
          </w:p>
        </w:tc>
        <w:tc>
          <w:tcPr>
            <w:tcW w:w="1027" w:type="dxa"/>
            <w:tcBorders>
              <w:bottom w:val="single" w:color="auto" w:sz="4" w:space="0"/>
            </w:tcBorders>
            <w:shd w:val="clear" w:color="auto" w:fill="FFFFFF" w:themeFill="background1"/>
          </w:tcPr>
          <w:p w:rsidRPr="00066AE7" w:rsidR="002A49EF" w:rsidP="002A49EF" w:rsidRDefault="002A49EF" w14:paraId="2C2D68E3"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651DA328"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tcBorders>
              <w:bottom w:val="single" w:color="auto" w:sz="4" w:space="0"/>
            </w:tcBorders>
            <w:shd w:val="clear" w:color="auto" w:fill="FFFFFF" w:themeFill="background1"/>
          </w:tcPr>
          <w:p w:rsidRPr="00066AE7" w:rsidR="002A49EF" w:rsidP="002A49EF" w:rsidRDefault="002A49EF" w14:paraId="3D091571" w14:textId="77777777">
            <w:pPr>
              <w:jc w:val="center"/>
              <w:rPr>
                <w:rFonts w:ascii="Times New Roman" w:hAnsi="Times New Roman" w:cs="Times New Roman"/>
              </w:rPr>
            </w:pPr>
            <w:r w:rsidRPr="00066AE7">
              <w:rPr>
                <w:rFonts w:ascii="Times New Roman" w:hAnsi="Times New Roman" w:cs="Times New Roman"/>
              </w:rPr>
              <w:t>38</w:t>
            </w:r>
          </w:p>
        </w:tc>
        <w:tc>
          <w:tcPr>
            <w:tcW w:w="1596" w:type="dxa"/>
            <w:tcBorders>
              <w:bottom w:val="single" w:color="auto" w:sz="4" w:space="0"/>
            </w:tcBorders>
            <w:shd w:val="clear" w:color="auto" w:fill="FFFFFF" w:themeFill="background1"/>
          </w:tcPr>
          <w:p w:rsidRPr="00066AE7" w:rsidR="002A49EF" w:rsidP="002A49EF" w:rsidRDefault="002A49EF" w14:paraId="208856B6" w14:textId="77777777">
            <w:pPr>
              <w:jc w:val="center"/>
              <w:rPr>
                <w:rFonts w:ascii="Times New Roman" w:hAnsi="Times New Roman" w:cs="Times New Roman"/>
              </w:rPr>
            </w:pPr>
            <w:r w:rsidRPr="00066AE7">
              <w:rPr>
                <w:rFonts w:ascii="Times New Roman" w:hAnsi="Times New Roman" w:cs="Times New Roman"/>
              </w:rPr>
              <w:t>10</w:t>
            </w:r>
          </w:p>
        </w:tc>
      </w:tr>
      <w:tr w:rsidR="002A49EF" w:rsidTr="002A49EF" w14:paraId="6918C45A" w14:textId="77777777">
        <w:tc>
          <w:tcPr>
            <w:tcW w:w="1384" w:type="dxa"/>
          </w:tcPr>
          <w:p w:rsidR="002A49EF" w:rsidP="002A49EF" w:rsidRDefault="002A49EF" w14:paraId="45CF20E1" w14:textId="77777777">
            <w:pPr>
              <w:jc w:val="center"/>
              <w:rPr>
                <w:rFonts w:ascii="Times New Roman" w:hAnsi="Times New Roman" w:cs="Times New Roman"/>
              </w:rPr>
            </w:pPr>
          </w:p>
        </w:tc>
        <w:tc>
          <w:tcPr>
            <w:tcW w:w="1808" w:type="dxa"/>
          </w:tcPr>
          <w:p w:rsidR="002A49EF" w:rsidP="002A49EF" w:rsidRDefault="002A49EF" w14:paraId="362D3925"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7FF61F5F"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201E8509"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shd w:val="clear" w:color="auto" w:fill="FFFFFF" w:themeFill="background1"/>
          </w:tcPr>
          <w:p w:rsidRPr="00066AE7" w:rsidR="002A49EF" w:rsidP="002A49EF" w:rsidRDefault="002A49EF" w14:paraId="4DE2781F" w14:textId="77777777">
            <w:pPr>
              <w:jc w:val="center"/>
              <w:rPr>
                <w:rFonts w:ascii="Times New Roman" w:hAnsi="Times New Roman" w:cs="Times New Roman"/>
              </w:rPr>
            </w:pPr>
            <w:r w:rsidRPr="00066AE7">
              <w:rPr>
                <w:rFonts w:ascii="Times New Roman" w:hAnsi="Times New Roman" w:cs="Times New Roman"/>
              </w:rPr>
              <w:t>88</w:t>
            </w:r>
          </w:p>
        </w:tc>
        <w:tc>
          <w:tcPr>
            <w:tcW w:w="1596" w:type="dxa"/>
            <w:shd w:val="clear" w:color="auto" w:fill="FFFFFF" w:themeFill="background1"/>
          </w:tcPr>
          <w:p w:rsidRPr="00066AE7" w:rsidR="002A49EF" w:rsidP="002A49EF" w:rsidRDefault="002A49EF" w14:paraId="04270C8A" w14:textId="77777777">
            <w:pPr>
              <w:jc w:val="center"/>
              <w:rPr>
                <w:rFonts w:ascii="Times New Roman" w:hAnsi="Times New Roman" w:cs="Times New Roman"/>
              </w:rPr>
            </w:pPr>
            <w:r w:rsidRPr="00066AE7">
              <w:rPr>
                <w:rFonts w:ascii="Times New Roman" w:hAnsi="Times New Roman" w:cs="Times New Roman"/>
              </w:rPr>
              <w:t>29</w:t>
            </w:r>
          </w:p>
        </w:tc>
      </w:tr>
      <w:tr w:rsidR="002A49EF" w:rsidTr="002A49EF" w14:paraId="2C2B556F" w14:textId="77777777">
        <w:tc>
          <w:tcPr>
            <w:tcW w:w="1384" w:type="dxa"/>
          </w:tcPr>
          <w:p w:rsidR="002A49EF" w:rsidP="002A49EF" w:rsidRDefault="002A49EF" w14:paraId="76318FB4" w14:textId="77777777">
            <w:pPr>
              <w:jc w:val="center"/>
              <w:rPr>
                <w:rFonts w:ascii="Times New Roman" w:hAnsi="Times New Roman" w:cs="Times New Roman"/>
              </w:rPr>
            </w:pPr>
          </w:p>
        </w:tc>
        <w:tc>
          <w:tcPr>
            <w:tcW w:w="1808" w:type="dxa"/>
          </w:tcPr>
          <w:p w:rsidR="002A49EF" w:rsidP="002A49EF" w:rsidRDefault="002A49EF" w14:paraId="6662D284"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783301F8"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57DF7623" w14:textId="77777777">
            <w:pPr>
              <w:jc w:val="center"/>
              <w:rPr>
                <w:rFonts w:ascii="Times New Roman" w:hAnsi="Times New Roman" w:cs="Times New Roman"/>
              </w:rPr>
            </w:pPr>
            <w:r w:rsidRPr="00066AE7">
              <w:rPr>
                <w:rFonts w:ascii="Times New Roman" w:hAnsi="Times New Roman" w:cs="Times New Roman"/>
              </w:rPr>
              <w:t>&gt; 100 mm</w:t>
            </w:r>
          </w:p>
        </w:tc>
        <w:tc>
          <w:tcPr>
            <w:tcW w:w="1596" w:type="dxa"/>
            <w:shd w:val="clear" w:color="auto" w:fill="FFFFFF" w:themeFill="background1"/>
          </w:tcPr>
          <w:p w:rsidRPr="00066AE7" w:rsidR="002A49EF" w:rsidP="002A49EF" w:rsidRDefault="002A49EF" w14:paraId="32C3FE0C" w14:textId="77777777">
            <w:pPr>
              <w:jc w:val="center"/>
              <w:rPr>
                <w:rFonts w:ascii="Times New Roman" w:hAnsi="Times New Roman" w:cs="Times New Roman"/>
              </w:rPr>
            </w:pPr>
            <w:r w:rsidRPr="00066AE7">
              <w:rPr>
                <w:rFonts w:ascii="Times New Roman" w:hAnsi="Times New Roman" w:cs="Times New Roman"/>
              </w:rPr>
              <w:t>159</w:t>
            </w:r>
          </w:p>
        </w:tc>
        <w:tc>
          <w:tcPr>
            <w:tcW w:w="1596" w:type="dxa"/>
            <w:shd w:val="clear" w:color="auto" w:fill="FFFFFF" w:themeFill="background1"/>
          </w:tcPr>
          <w:p w:rsidRPr="00066AE7" w:rsidR="002A49EF" w:rsidP="002A49EF" w:rsidRDefault="002A49EF" w14:paraId="23F5EA54" w14:textId="77777777">
            <w:pPr>
              <w:jc w:val="center"/>
              <w:rPr>
                <w:rFonts w:ascii="Times New Roman" w:hAnsi="Times New Roman" w:cs="Times New Roman"/>
              </w:rPr>
            </w:pPr>
            <w:r w:rsidRPr="00066AE7">
              <w:rPr>
                <w:rFonts w:ascii="Times New Roman" w:hAnsi="Times New Roman" w:cs="Times New Roman"/>
              </w:rPr>
              <w:t>40</w:t>
            </w:r>
          </w:p>
        </w:tc>
      </w:tr>
      <w:tr w:rsidRPr="0055546A" w:rsidR="002A49EF" w:rsidTr="002A49EF" w14:paraId="74A7E78D" w14:textId="77777777">
        <w:tc>
          <w:tcPr>
            <w:tcW w:w="1384" w:type="dxa"/>
          </w:tcPr>
          <w:p w:rsidRPr="0055546A" w:rsidR="002A49EF" w:rsidP="002A49EF" w:rsidRDefault="002A49EF" w14:paraId="157950A7" w14:textId="77777777">
            <w:pPr>
              <w:jc w:val="center"/>
              <w:rPr>
                <w:rFonts w:ascii="Times New Roman" w:hAnsi="Times New Roman" w:cs="Times New Roman"/>
              </w:rPr>
            </w:pPr>
            <w:r>
              <w:rPr>
                <w:rFonts w:ascii="Times New Roman" w:hAnsi="Times New Roman" w:cs="Times New Roman"/>
              </w:rPr>
              <w:t>2012</w:t>
            </w:r>
          </w:p>
        </w:tc>
        <w:tc>
          <w:tcPr>
            <w:tcW w:w="1808" w:type="dxa"/>
          </w:tcPr>
          <w:p w:rsidRPr="0055546A" w:rsidR="002A49EF" w:rsidP="002A49EF" w:rsidRDefault="002A49EF" w14:paraId="6A17DB86" w14:textId="77777777">
            <w:pPr>
              <w:jc w:val="center"/>
              <w:rPr>
                <w:rFonts w:ascii="Times New Roman" w:hAnsi="Times New Roman" w:cs="Times New Roman"/>
              </w:rPr>
            </w:pPr>
            <w:r>
              <w:rPr>
                <w:rFonts w:ascii="Times New Roman" w:hAnsi="Times New Roman" w:cs="Times New Roman"/>
              </w:rPr>
              <w:t>Cage 2 weeks</w:t>
            </w:r>
          </w:p>
        </w:tc>
        <w:tc>
          <w:tcPr>
            <w:tcW w:w="1027" w:type="dxa"/>
            <w:tcBorders>
              <w:bottom w:val="single" w:color="auto" w:sz="4" w:space="0"/>
            </w:tcBorders>
            <w:shd w:val="clear" w:color="auto" w:fill="FFFFFF" w:themeFill="background1"/>
          </w:tcPr>
          <w:p w:rsidRPr="00066AE7" w:rsidR="002A49EF" w:rsidP="002A49EF" w:rsidRDefault="002A49EF" w14:paraId="304DA11C"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2D2A8B8F"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tcBorders>
              <w:bottom w:val="single" w:color="auto" w:sz="4" w:space="0"/>
            </w:tcBorders>
            <w:shd w:val="clear" w:color="auto" w:fill="FFFFFF" w:themeFill="background1"/>
          </w:tcPr>
          <w:p w:rsidRPr="00066AE7" w:rsidR="002A49EF" w:rsidP="002A49EF" w:rsidRDefault="002A49EF" w14:paraId="5438C55D" w14:textId="77777777">
            <w:pPr>
              <w:jc w:val="center"/>
              <w:rPr>
                <w:rFonts w:ascii="Times New Roman" w:hAnsi="Times New Roman" w:cs="Times New Roman"/>
              </w:rPr>
            </w:pPr>
            <w:r w:rsidRPr="00066AE7">
              <w:rPr>
                <w:rFonts w:ascii="Times New Roman" w:hAnsi="Times New Roman" w:cs="Times New Roman"/>
              </w:rPr>
              <w:t>33</w:t>
            </w:r>
          </w:p>
        </w:tc>
        <w:tc>
          <w:tcPr>
            <w:tcW w:w="1596" w:type="dxa"/>
            <w:tcBorders>
              <w:bottom w:val="single" w:color="auto" w:sz="4" w:space="0"/>
            </w:tcBorders>
            <w:shd w:val="clear" w:color="auto" w:fill="FFFFFF" w:themeFill="background1"/>
          </w:tcPr>
          <w:p w:rsidRPr="00066AE7" w:rsidR="002A49EF" w:rsidP="002A49EF" w:rsidRDefault="002A49EF" w14:paraId="20F86784" w14:textId="77777777">
            <w:pPr>
              <w:jc w:val="center"/>
              <w:rPr>
                <w:rFonts w:ascii="Times New Roman" w:hAnsi="Times New Roman" w:cs="Times New Roman"/>
              </w:rPr>
            </w:pPr>
            <w:r w:rsidRPr="00066AE7">
              <w:rPr>
                <w:rFonts w:ascii="Times New Roman" w:hAnsi="Times New Roman" w:cs="Times New Roman"/>
              </w:rPr>
              <w:t>0</w:t>
            </w:r>
          </w:p>
        </w:tc>
      </w:tr>
      <w:tr w:rsidRPr="0055546A" w:rsidR="002A49EF" w:rsidTr="002A49EF" w14:paraId="3F236B42" w14:textId="77777777">
        <w:tc>
          <w:tcPr>
            <w:tcW w:w="1384" w:type="dxa"/>
          </w:tcPr>
          <w:p w:rsidRPr="0055546A" w:rsidR="002A49EF" w:rsidP="002A49EF" w:rsidRDefault="002A49EF" w14:paraId="686AF9B1" w14:textId="77777777">
            <w:pPr>
              <w:jc w:val="center"/>
              <w:rPr>
                <w:rFonts w:ascii="Times New Roman" w:hAnsi="Times New Roman" w:cs="Times New Roman"/>
              </w:rPr>
            </w:pPr>
          </w:p>
        </w:tc>
        <w:tc>
          <w:tcPr>
            <w:tcW w:w="1808" w:type="dxa"/>
          </w:tcPr>
          <w:p w:rsidRPr="0055546A" w:rsidR="002A49EF" w:rsidP="002A49EF" w:rsidRDefault="002A49EF" w14:paraId="6AF9E3AC"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0FA03EAA"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1190B8EE"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shd w:val="clear" w:color="auto" w:fill="FFFFFF" w:themeFill="background1"/>
          </w:tcPr>
          <w:p w:rsidRPr="00066AE7" w:rsidR="002A49EF" w:rsidP="002A49EF" w:rsidRDefault="002A49EF" w14:paraId="78134CA3" w14:textId="77777777">
            <w:pPr>
              <w:jc w:val="center"/>
              <w:rPr>
                <w:rFonts w:ascii="Times New Roman" w:hAnsi="Times New Roman" w:cs="Times New Roman"/>
              </w:rPr>
            </w:pPr>
            <w:r w:rsidRPr="00066AE7">
              <w:rPr>
                <w:rFonts w:ascii="Times New Roman" w:hAnsi="Times New Roman" w:cs="Times New Roman"/>
              </w:rPr>
              <w:t>4</w:t>
            </w:r>
          </w:p>
        </w:tc>
        <w:tc>
          <w:tcPr>
            <w:tcW w:w="1596" w:type="dxa"/>
            <w:shd w:val="clear" w:color="auto" w:fill="FFFFFF" w:themeFill="background1"/>
          </w:tcPr>
          <w:p w:rsidRPr="00066AE7" w:rsidR="002A49EF" w:rsidP="002A49EF" w:rsidRDefault="002A49EF" w14:paraId="177002AD" w14:textId="77777777">
            <w:pPr>
              <w:jc w:val="center"/>
              <w:rPr>
                <w:rFonts w:ascii="Times New Roman" w:hAnsi="Times New Roman" w:cs="Times New Roman"/>
              </w:rPr>
            </w:pPr>
            <w:r w:rsidRPr="00066AE7">
              <w:rPr>
                <w:rFonts w:ascii="Times New Roman" w:hAnsi="Times New Roman" w:cs="Times New Roman"/>
              </w:rPr>
              <w:t>0</w:t>
            </w:r>
          </w:p>
        </w:tc>
      </w:tr>
      <w:tr w:rsidRPr="0055546A" w:rsidR="002A49EF" w:rsidTr="002A49EF" w14:paraId="1756259A" w14:textId="77777777">
        <w:tc>
          <w:tcPr>
            <w:tcW w:w="1384" w:type="dxa"/>
          </w:tcPr>
          <w:p w:rsidRPr="0055546A" w:rsidR="002A49EF" w:rsidP="002A49EF" w:rsidRDefault="002A49EF" w14:paraId="4CD69699" w14:textId="77777777">
            <w:pPr>
              <w:jc w:val="center"/>
              <w:rPr>
                <w:rFonts w:ascii="Times New Roman" w:hAnsi="Times New Roman" w:cs="Times New Roman"/>
              </w:rPr>
            </w:pPr>
          </w:p>
        </w:tc>
        <w:tc>
          <w:tcPr>
            <w:tcW w:w="1808" w:type="dxa"/>
          </w:tcPr>
          <w:p w:rsidRPr="0055546A" w:rsidR="002A49EF" w:rsidP="002A49EF" w:rsidRDefault="002A49EF" w14:paraId="5F5C3A55" w14:textId="77777777">
            <w:pPr>
              <w:jc w:val="center"/>
              <w:rPr>
                <w:rFonts w:ascii="Times New Roman" w:hAnsi="Times New Roman" w:cs="Times New Roman"/>
              </w:rPr>
            </w:pPr>
          </w:p>
        </w:tc>
        <w:tc>
          <w:tcPr>
            <w:tcW w:w="1027" w:type="dxa"/>
            <w:tcBorders>
              <w:bottom w:val="single" w:color="auto" w:sz="4" w:space="0"/>
            </w:tcBorders>
            <w:shd w:val="clear" w:color="auto" w:fill="FFFFFF" w:themeFill="background1"/>
          </w:tcPr>
          <w:p w:rsidRPr="00066AE7" w:rsidR="002A49EF" w:rsidP="002A49EF" w:rsidRDefault="002A49EF" w14:paraId="7036A50B"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7B6692D9"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tcBorders>
              <w:bottom w:val="single" w:color="auto" w:sz="4" w:space="0"/>
            </w:tcBorders>
            <w:shd w:val="clear" w:color="auto" w:fill="FFFFFF" w:themeFill="background1"/>
          </w:tcPr>
          <w:p w:rsidRPr="00066AE7" w:rsidR="002A49EF" w:rsidP="002A49EF" w:rsidRDefault="002A49EF" w14:paraId="291C98C7" w14:textId="77777777">
            <w:pPr>
              <w:jc w:val="center"/>
              <w:rPr>
                <w:rFonts w:ascii="Times New Roman" w:hAnsi="Times New Roman" w:cs="Times New Roman"/>
              </w:rPr>
            </w:pPr>
            <w:r w:rsidRPr="00066AE7">
              <w:rPr>
                <w:rFonts w:ascii="Times New Roman" w:hAnsi="Times New Roman" w:cs="Times New Roman"/>
              </w:rPr>
              <w:t>7</w:t>
            </w:r>
          </w:p>
        </w:tc>
        <w:tc>
          <w:tcPr>
            <w:tcW w:w="1596" w:type="dxa"/>
            <w:tcBorders>
              <w:bottom w:val="single" w:color="auto" w:sz="4" w:space="0"/>
            </w:tcBorders>
            <w:shd w:val="clear" w:color="auto" w:fill="FFFFFF" w:themeFill="background1"/>
          </w:tcPr>
          <w:p w:rsidRPr="00066AE7" w:rsidR="002A49EF" w:rsidP="002A49EF" w:rsidRDefault="002A49EF" w14:paraId="491DCD34" w14:textId="77777777">
            <w:pPr>
              <w:jc w:val="center"/>
              <w:rPr>
                <w:rFonts w:ascii="Times New Roman" w:hAnsi="Times New Roman" w:cs="Times New Roman"/>
              </w:rPr>
            </w:pPr>
            <w:r w:rsidRPr="00066AE7">
              <w:rPr>
                <w:rFonts w:ascii="Times New Roman" w:hAnsi="Times New Roman" w:cs="Times New Roman"/>
              </w:rPr>
              <w:t>0</w:t>
            </w:r>
          </w:p>
        </w:tc>
      </w:tr>
      <w:tr w:rsidRPr="0055546A" w:rsidR="002A49EF" w:rsidTr="002A49EF" w14:paraId="711B3FAB" w14:textId="77777777">
        <w:tc>
          <w:tcPr>
            <w:tcW w:w="1384" w:type="dxa"/>
          </w:tcPr>
          <w:p w:rsidRPr="0055546A" w:rsidR="002A49EF" w:rsidP="002A49EF" w:rsidRDefault="002A49EF" w14:paraId="5EED3306" w14:textId="77777777">
            <w:pPr>
              <w:jc w:val="center"/>
              <w:rPr>
                <w:rFonts w:ascii="Times New Roman" w:hAnsi="Times New Roman" w:cs="Times New Roman"/>
              </w:rPr>
            </w:pPr>
          </w:p>
        </w:tc>
        <w:tc>
          <w:tcPr>
            <w:tcW w:w="1808" w:type="dxa"/>
          </w:tcPr>
          <w:p w:rsidRPr="0055546A" w:rsidR="002A49EF" w:rsidP="002A49EF" w:rsidRDefault="002A49EF" w14:paraId="4CCB6238"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3183CD8B"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2871271D"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shd w:val="clear" w:color="auto" w:fill="FFFFFF" w:themeFill="background1"/>
          </w:tcPr>
          <w:p w:rsidRPr="00066AE7" w:rsidR="002A49EF" w:rsidP="002A49EF" w:rsidRDefault="002A49EF" w14:paraId="17F6404E" w14:textId="77777777">
            <w:pPr>
              <w:jc w:val="center"/>
              <w:rPr>
                <w:rFonts w:ascii="Times New Roman" w:hAnsi="Times New Roman" w:cs="Times New Roman"/>
              </w:rPr>
            </w:pPr>
            <w:r w:rsidRPr="00066AE7">
              <w:rPr>
                <w:rFonts w:ascii="Times New Roman" w:hAnsi="Times New Roman" w:cs="Times New Roman"/>
              </w:rPr>
              <w:t>35</w:t>
            </w:r>
          </w:p>
        </w:tc>
        <w:tc>
          <w:tcPr>
            <w:tcW w:w="1596" w:type="dxa"/>
            <w:shd w:val="clear" w:color="auto" w:fill="FFFFFF" w:themeFill="background1"/>
          </w:tcPr>
          <w:p w:rsidRPr="00066AE7" w:rsidR="002A49EF" w:rsidP="002A49EF" w:rsidRDefault="002A49EF" w14:paraId="5D0DAFB9" w14:textId="77777777">
            <w:pPr>
              <w:jc w:val="center"/>
              <w:rPr>
                <w:rFonts w:ascii="Times New Roman" w:hAnsi="Times New Roman" w:cs="Times New Roman"/>
              </w:rPr>
            </w:pPr>
            <w:r w:rsidRPr="00066AE7">
              <w:rPr>
                <w:rFonts w:ascii="Times New Roman" w:hAnsi="Times New Roman" w:cs="Times New Roman"/>
              </w:rPr>
              <w:t>0</w:t>
            </w:r>
          </w:p>
        </w:tc>
      </w:tr>
      <w:tr w:rsidR="002A49EF" w:rsidTr="002A49EF" w14:paraId="3AD90418" w14:textId="77777777">
        <w:tc>
          <w:tcPr>
            <w:tcW w:w="1384" w:type="dxa"/>
          </w:tcPr>
          <w:p w:rsidRPr="0055546A" w:rsidR="002A49EF" w:rsidP="002A49EF" w:rsidRDefault="002A49EF" w14:paraId="3D667FCD" w14:textId="77777777">
            <w:pPr>
              <w:jc w:val="center"/>
              <w:rPr>
                <w:rFonts w:ascii="Times New Roman" w:hAnsi="Times New Roman" w:cs="Times New Roman"/>
              </w:rPr>
            </w:pPr>
          </w:p>
        </w:tc>
        <w:tc>
          <w:tcPr>
            <w:tcW w:w="1808" w:type="dxa"/>
          </w:tcPr>
          <w:p w:rsidRPr="0055546A" w:rsidR="002A49EF" w:rsidP="002A49EF" w:rsidRDefault="002A49EF" w14:paraId="2041BEE8"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15457F2F"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262CEAB1" w14:textId="77777777">
            <w:pPr>
              <w:jc w:val="center"/>
              <w:rPr>
                <w:rFonts w:ascii="Times New Roman" w:hAnsi="Times New Roman" w:cs="Times New Roman"/>
              </w:rPr>
            </w:pPr>
            <w:r w:rsidRPr="00066AE7">
              <w:rPr>
                <w:rFonts w:ascii="Times New Roman" w:hAnsi="Times New Roman" w:cs="Times New Roman"/>
              </w:rPr>
              <w:t>&gt; 100 mm</w:t>
            </w:r>
          </w:p>
        </w:tc>
        <w:tc>
          <w:tcPr>
            <w:tcW w:w="1596" w:type="dxa"/>
            <w:shd w:val="clear" w:color="auto" w:fill="FFFFFF" w:themeFill="background1"/>
          </w:tcPr>
          <w:p w:rsidRPr="00066AE7" w:rsidR="002A49EF" w:rsidP="002A49EF" w:rsidRDefault="002A49EF" w14:paraId="2434601E" w14:textId="77777777">
            <w:pPr>
              <w:jc w:val="center"/>
              <w:rPr>
                <w:rFonts w:ascii="Times New Roman" w:hAnsi="Times New Roman" w:cs="Times New Roman"/>
              </w:rPr>
            </w:pPr>
            <w:r w:rsidRPr="00066AE7">
              <w:rPr>
                <w:rFonts w:ascii="Times New Roman" w:hAnsi="Times New Roman" w:cs="Times New Roman"/>
              </w:rPr>
              <w:t>38</w:t>
            </w:r>
          </w:p>
        </w:tc>
        <w:tc>
          <w:tcPr>
            <w:tcW w:w="1596" w:type="dxa"/>
            <w:shd w:val="clear" w:color="auto" w:fill="FFFFFF" w:themeFill="background1"/>
          </w:tcPr>
          <w:p w:rsidRPr="00066AE7" w:rsidR="002A49EF" w:rsidP="002A49EF" w:rsidRDefault="002A49EF" w14:paraId="0858343F" w14:textId="77777777">
            <w:pPr>
              <w:jc w:val="center"/>
              <w:rPr>
                <w:rFonts w:ascii="Times New Roman" w:hAnsi="Times New Roman" w:cs="Times New Roman"/>
              </w:rPr>
            </w:pPr>
            <w:r w:rsidRPr="00066AE7">
              <w:rPr>
                <w:rFonts w:ascii="Times New Roman" w:hAnsi="Times New Roman" w:cs="Times New Roman"/>
              </w:rPr>
              <w:t>0</w:t>
            </w:r>
          </w:p>
        </w:tc>
      </w:tr>
      <w:tr w:rsidRPr="0055546A" w:rsidR="002A49EF" w:rsidTr="002A49EF" w14:paraId="0457EF4B" w14:textId="77777777">
        <w:tc>
          <w:tcPr>
            <w:tcW w:w="1384" w:type="dxa"/>
          </w:tcPr>
          <w:p w:rsidRPr="0055546A" w:rsidR="002A49EF" w:rsidP="002A49EF" w:rsidRDefault="002A49EF" w14:paraId="327ED0D4" w14:textId="77777777">
            <w:pPr>
              <w:jc w:val="center"/>
              <w:rPr>
                <w:rFonts w:ascii="Times New Roman" w:hAnsi="Times New Roman" w:cs="Times New Roman"/>
              </w:rPr>
            </w:pPr>
            <w:r>
              <w:rPr>
                <w:rFonts w:ascii="Times New Roman" w:hAnsi="Times New Roman" w:cs="Times New Roman"/>
              </w:rPr>
              <w:lastRenderedPageBreak/>
              <w:t>2013</w:t>
            </w:r>
          </w:p>
        </w:tc>
        <w:tc>
          <w:tcPr>
            <w:tcW w:w="1808" w:type="dxa"/>
          </w:tcPr>
          <w:p w:rsidRPr="0055546A" w:rsidR="002A49EF" w:rsidP="002A49EF" w:rsidRDefault="002A49EF" w14:paraId="461E3320" w14:textId="77777777">
            <w:pPr>
              <w:jc w:val="center"/>
              <w:rPr>
                <w:rFonts w:ascii="Times New Roman" w:hAnsi="Times New Roman" w:cs="Times New Roman"/>
              </w:rPr>
            </w:pPr>
            <w:r>
              <w:rPr>
                <w:rFonts w:ascii="Times New Roman" w:hAnsi="Times New Roman" w:cs="Times New Roman"/>
              </w:rPr>
              <w:t>Cage 6 months</w:t>
            </w:r>
          </w:p>
        </w:tc>
        <w:tc>
          <w:tcPr>
            <w:tcW w:w="1027" w:type="dxa"/>
            <w:tcBorders>
              <w:bottom w:val="single" w:color="auto" w:sz="4" w:space="0"/>
            </w:tcBorders>
            <w:shd w:val="clear" w:color="auto" w:fill="FFFFFF" w:themeFill="background1"/>
          </w:tcPr>
          <w:p w:rsidRPr="00066AE7" w:rsidR="002A49EF" w:rsidP="002A49EF" w:rsidRDefault="002A49EF" w14:paraId="0F9C31DD"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76319996"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tcBorders>
              <w:bottom w:val="single" w:color="auto" w:sz="4" w:space="0"/>
            </w:tcBorders>
            <w:shd w:val="clear" w:color="auto" w:fill="FFFFFF" w:themeFill="background1"/>
          </w:tcPr>
          <w:p w:rsidRPr="00066AE7" w:rsidR="002A49EF" w:rsidP="002A49EF" w:rsidRDefault="002A49EF" w14:paraId="67DE196F" w14:textId="77777777">
            <w:pPr>
              <w:jc w:val="center"/>
              <w:rPr>
                <w:rFonts w:ascii="Times New Roman" w:hAnsi="Times New Roman" w:cs="Times New Roman"/>
              </w:rPr>
            </w:pPr>
            <w:r w:rsidRPr="00066AE7">
              <w:rPr>
                <w:rFonts w:ascii="Times New Roman" w:hAnsi="Times New Roman" w:cs="Times New Roman"/>
              </w:rPr>
              <w:t>27</w:t>
            </w:r>
          </w:p>
        </w:tc>
        <w:tc>
          <w:tcPr>
            <w:tcW w:w="1596" w:type="dxa"/>
            <w:tcBorders>
              <w:bottom w:val="single" w:color="auto" w:sz="4" w:space="0"/>
            </w:tcBorders>
            <w:shd w:val="clear" w:color="auto" w:fill="FFFFFF" w:themeFill="background1"/>
          </w:tcPr>
          <w:p w:rsidRPr="00066AE7" w:rsidR="002A49EF" w:rsidP="002A49EF" w:rsidRDefault="002A49EF" w14:paraId="4E82A099" w14:textId="77777777">
            <w:pPr>
              <w:jc w:val="center"/>
              <w:rPr>
                <w:rFonts w:ascii="Times New Roman" w:hAnsi="Times New Roman" w:cs="Times New Roman"/>
              </w:rPr>
            </w:pPr>
            <w:r w:rsidRPr="00066AE7">
              <w:rPr>
                <w:rFonts w:ascii="Times New Roman" w:hAnsi="Times New Roman" w:cs="Times New Roman"/>
              </w:rPr>
              <w:t>13</w:t>
            </w:r>
          </w:p>
        </w:tc>
      </w:tr>
      <w:tr w:rsidRPr="0055546A" w:rsidR="002A49EF" w:rsidTr="002A49EF" w14:paraId="20FE6A31" w14:textId="77777777">
        <w:tc>
          <w:tcPr>
            <w:tcW w:w="1384" w:type="dxa"/>
          </w:tcPr>
          <w:p w:rsidRPr="0055546A" w:rsidR="002A49EF" w:rsidP="002A49EF" w:rsidRDefault="002A49EF" w14:paraId="3C83BE54" w14:textId="77777777">
            <w:pPr>
              <w:jc w:val="center"/>
              <w:rPr>
                <w:rFonts w:ascii="Times New Roman" w:hAnsi="Times New Roman" w:cs="Times New Roman"/>
              </w:rPr>
            </w:pPr>
          </w:p>
        </w:tc>
        <w:tc>
          <w:tcPr>
            <w:tcW w:w="1808" w:type="dxa"/>
          </w:tcPr>
          <w:p w:rsidRPr="0055546A" w:rsidR="002A49EF" w:rsidP="002A49EF" w:rsidRDefault="002A49EF" w14:paraId="25296B31"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41020600"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05AD079E"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shd w:val="clear" w:color="auto" w:fill="FFFFFF" w:themeFill="background1"/>
          </w:tcPr>
          <w:p w:rsidRPr="00066AE7" w:rsidR="002A49EF" w:rsidP="002A49EF" w:rsidRDefault="002A49EF" w14:paraId="5A09F52A" w14:textId="77777777">
            <w:pPr>
              <w:jc w:val="center"/>
              <w:rPr>
                <w:rFonts w:ascii="Times New Roman" w:hAnsi="Times New Roman" w:cs="Times New Roman"/>
              </w:rPr>
            </w:pPr>
            <w:r w:rsidRPr="00066AE7">
              <w:rPr>
                <w:rFonts w:ascii="Times New Roman" w:hAnsi="Times New Roman" w:cs="Times New Roman"/>
              </w:rPr>
              <w:t>9</w:t>
            </w:r>
          </w:p>
        </w:tc>
        <w:tc>
          <w:tcPr>
            <w:tcW w:w="1596" w:type="dxa"/>
            <w:shd w:val="clear" w:color="auto" w:fill="FFFFFF" w:themeFill="background1"/>
          </w:tcPr>
          <w:p w:rsidRPr="00066AE7" w:rsidR="002A49EF" w:rsidP="002A49EF" w:rsidRDefault="002A49EF" w14:paraId="4B0F3203" w14:textId="77777777">
            <w:pPr>
              <w:jc w:val="center"/>
              <w:rPr>
                <w:rFonts w:ascii="Times New Roman" w:hAnsi="Times New Roman" w:cs="Times New Roman"/>
              </w:rPr>
            </w:pPr>
            <w:r w:rsidRPr="00066AE7">
              <w:rPr>
                <w:rFonts w:ascii="Times New Roman" w:hAnsi="Times New Roman" w:cs="Times New Roman"/>
              </w:rPr>
              <w:t>3</w:t>
            </w:r>
          </w:p>
        </w:tc>
      </w:tr>
      <w:tr w:rsidRPr="0055546A" w:rsidR="002A49EF" w:rsidTr="002A49EF" w14:paraId="521A8C13" w14:textId="77777777">
        <w:tc>
          <w:tcPr>
            <w:tcW w:w="1384" w:type="dxa"/>
          </w:tcPr>
          <w:p w:rsidRPr="0055546A" w:rsidR="002A49EF" w:rsidP="002A49EF" w:rsidRDefault="002A49EF" w14:paraId="5B3CB01E" w14:textId="77777777">
            <w:pPr>
              <w:jc w:val="center"/>
              <w:rPr>
                <w:rFonts w:ascii="Times New Roman" w:hAnsi="Times New Roman" w:cs="Times New Roman"/>
              </w:rPr>
            </w:pPr>
          </w:p>
        </w:tc>
        <w:tc>
          <w:tcPr>
            <w:tcW w:w="1808" w:type="dxa"/>
          </w:tcPr>
          <w:p w:rsidRPr="0055546A" w:rsidR="002A49EF" w:rsidP="002A49EF" w:rsidRDefault="002A49EF" w14:paraId="423D5254" w14:textId="77777777">
            <w:pPr>
              <w:jc w:val="center"/>
              <w:rPr>
                <w:rFonts w:ascii="Times New Roman" w:hAnsi="Times New Roman" w:cs="Times New Roman"/>
              </w:rPr>
            </w:pPr>
          </w:p>
        </w:tc>
        <w:tc>
          <w:tcPr>
            <w:tcW w:w="1027" w:type="dxa"/>
            <w:tcBorders>
              <w:bottom w:val="single" w:color="auto" w:sz="4" w:space="0"/>
            </w:tcBorders>
            <w:shd w:val="clear" w:color="auto" w:fill="FFFFFF" w:themeFill="background1"/>
          </w:tcPr>
          <w:p w:rsidRPr="00066AE7" w:rsidR="002A49EF" w:rsidP="002A49EF" w:rsidRDefault="002A49EF" w14:paraId="458C3BC7"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2FDE2446"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tcBorders>
              <w:bottom w:val="single" w:color="auto" w:sz="4" w:space="0"/>
            </w:tcBorders>
            <w:shd w:val="clear" w:color="auto" w:fill="FFFFFF" w:themeFill="background1"/>
          </w:tcPr>
          <w:p w:rsidRPr="00066AE7" w:rsidR="002A49EF" w:rsidP="002A49EF" w:rsidRDefault="002A49EF" w14:paraId="7822693E" w14:textId="77777777">
            <w:pPr>
              <w:jc w:val="center"/>
              <w:rPr>
                <w:rFonts w:ascii="Times New Roman" w:hAnsi="Times New Roman" w:cs="Times New Roman"/>
              </w:rPr>
            </w:pPr>
            <w:r w:rsidRPr="00066AE7">
              <w:rPr>
                <w:rFonts w:ascii="Times New Roman" w:hAnsi="Times New Roman" w:cs="Times New Roman"/>
              </w:rPr>
              <w:t>10</w:t>
            </w:r>
          </w:p>
        </w:tc>
        <w:tc>
          <w:tcPr>
            <w:tcW w:w="1596" w:type="dxa"/>
            <w:tcBorders>
              <w:bottom w:val="single" w:color="auto" w:sz="4" w:space="0"/>
            </w:tcBorders>
            <w:shd w:val="clear" w:color="auto" w:fill="FFFFFF" w:themeFill="background1"/>
          </w:tcPr>
          <w:p w:rsidRPr="00066AE7" w:rsidR="002A49EF" w:rsidP="002A49EF" w:rsidRDefault="002A49EF" w14:paraId="5B2C6B3B" w14:textId="77777777">
            <w:pPr>
              <w:jc w:val="center"/>
              <w:rPr>
                <w:rFonts w:ascii="Times New Roman" w:hAnsi="Times New Roman" w:cs="Times New Roman"/>
              </w:rPr>
            </w:pPr>
            <w:r w:rsidRPr="00066AE7">
              <w:rPr>
                <w:rFonts w:ascii="Times New Roman" w:hAnsi="Times New Roman" w:cs="Times New Roman"/>
              </w:rPr>
              <w:t>7</w:t>
            </w:r>
          </w:p>
        </w:tc>
      </w:tr>
      <w:tr w:rsidRPr="0055546A" w:rsidR="002A49EF" w:rsidTr="002A49EF" w14:paraId="3635C975" w14:textId="77777777">
        <w:tc>
          <w:tcPr>
            <w:tcW w:w="1384" w:type="dxa"/>
          </w:tcPr>
          <w:p w:rsidRPr="0055546A" w:rsidR="002A49EF" w:rsidP="002A49EF" w:rsidRDefault="002A49EF" w14:paraId="5F7CA658" w14:textId="77777777">
            <w:pPr>
              <w:jc w:val="center"/>
              <w:rPr>
                <w:rFonts w:ascii="Times New Roman" w:hAnsi="Times New Roman" w:cs="Times New Roman"/>
              </w:rPr>
            </w:pPr>
          </w:p>
        </w:tc>
        <w:tc>
          <w:tcPr>
            <w:tcW w:w="1808" w:type="dxa"/>
          </w:tcPr>
          <w:p w:rsidRPr="0055546A" w:rsidR="002A49EF" w:rsidP="002A49EF" w:rsidRDefault="002A49EF" w14:paraId="4C0657F5"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2A69319D"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20A1252F"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shd w:val="clear" w:color="auto" w:fill="FFFFFF" w:themeFill="background1"/>
          </w:tcPr>
          <w:p w:rsidRPr="00066AE7" w:rsidR="002A49EF" w:rsidP="002A49EF" w:rsidRDefault="002A49EF" w14:paraId="611C4B0C" w14:textId="77777777">
            <w:pPr>
              <w:jc w:val="center"/>
              <w:rPr>
                <w:rFonts w:ascii="Times New Roman" w:hAnsi="Times New Roman" w:cs="Times New Roman"/>
              </w:rPr>
            </w:pPr>
            <w:r w:rsidRPr="00066AE7">
              <w:rPr>
                <w:rFonts w:ascii="Times New Roman" w:hAnsi="Times New Roman" w:cs="Times New Roman"/>
              </w:rPr>
              <w:t>27</w:t>
            </w:r>
          </w:p>
        </w:tc>
        <w:tc>
          <w:tcPr>
            <w:tcW w:w="1596" w:type="dxa"/>
            <w:shd w:val="clear" w:color="auto" w:fill="FFFFFF" w:themeFill="background1"/>
          </w:tcPr>
          <w:p w:rsidRPr="00066AE7" w:rsidR="002A49EF" w:rsidP="002A49EF" w:rsidRDefault="002A49EF" w14:paraId="1577F66F" w14:textId="77777777">
            <w:pPr>
              <w:jc w:val="center"/>
              <w:rPr>
                <w:rFonts w:ascii="Times New Roman" w:hAnsi="Times New Roman" w:cs="Times New Roman"/>
              </w:rPr>
            </w:pPr>
            <w:r w:rsidRPr="00066AE7">
              <w:rPr>
                <w:rFonts w:ascii="Times New Roman" w:hAnsi="Times New Roman" w:cs="Times New Roman"/>
              </w:rPr>
              <w:t>15</w:t>
            </w:r>
          </w:p>
        </w:tc>
      </w:tr>
      <w:tr w:rsidR="002A49EF" w:rsidTr="002A49EF" w14:paraId="57066726" w14:textId="77777777">
        <w:tc>
          <w:tcPr>
            <w:tcW w:w="1384" w:type="dxa"/>
          </w:tcPr>
          <w:p w:rsidRPr="0055546A" w:rsidR="002A49EF" w:rsidP="002A49EF" w:rsidRDefault="002A49EF" w14:paraId="487E4BC5" w14:textId="77777777">
            <w:pPr>
              <w:jc w:val="center"/>
              <w:rPr>
                <w:rFonts w:ascii="Times New Roman" w:hAnsi="Times New Roman" w:cs="Times New Roman"/>
              </w:rPr>
            </w:pPr>
          </w:p>
        </w:tc>
        <w:tc>
          <w:tcPr>
            <w:tcW w:w="1808" w:type="dxa"/>
          </w:tcPr>
          <w:p w:rsidRPr="0055546A" w:rsidR="002A49EF" w:rsidP="002A49EF" w:rsidRDefault="002A49EF" w14:paraId="302D9C3C"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60CF7134"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1136B5B4" w14:textId="77777777">
            <w:pPr>
              <w:jc w:val="center"/>
              <w:rPr>
                <w:rFonts w:ascii="Times New Roman" w:hAnsi="Times New Roman" w:cs="Times New Roman"/>
              </w:rPr>
            </w:pPr>
            <w:r w:rsidRPr="00066AE7">
              <w:rPr>
                <w:rFonts w:ascii="Times New Roman" w:hAnsi="Times New Roman" w:cs="Times New Roman"/>
              </w:rPr>
              <w:t>&gt; 100 mm</w:t>
            </w:r>
          </w:p>
        </w:tc>
        <w:tc>
          <w:tcPr>
            <w:tcW w:w="1596" w:type="dxa"/>
            <w:shd w:val="clear" w:color="auto" w:fill="FFFFFF" w:themeFill="background1"/>
          </w:tcPr>
          <w:p w:rsidRPr="00066AE7" w:rsidR="002A49EF" w:rsidP="002A49EF" w:rsidRDefault="002A49EF" w14:paraId="7AE57DBF" w14:textId="77777777">
            <w:pPr>
              <w:jc w:val="center"/>
              <w:rPr>
                <w:rFonts w:ascii="Times New Roman" w:hAnsi="Times New Roman" w:cs="Times New Roman"/>
              </w:rPr>
            </w:pPr>
            <w:r w:rsidRPr="00066AE7">
              <w:rPr>
                <w:rFonts w:ascii="Times New Roman" w:hAnsi="Times New Roman" w:cs="Times New Roman"/>
              </w:rPr>
              <w:t>34</w:t>
            </w:r>
          </w:p>
        </w:tc>
        <w:tc>
          <w:tcPr>
            <w:tcW w:w="1596" w:type="dxa"/>
            <w:shd w:val="clear" w:color="auto" w:fill="FFFFFF" w:themeFill="background1"/>
          </w:tcPr>
          <w:p w:rsidRPr="00066AE7" w:rsidR="002A49EF" w:rsidP="002A49EF" w:rsidRDefault="002A49EF" w14:paraId="511613E7" w14:textId="77777777">
            <w:pPr>
              <w:jc w:val="center"/>
              <w:rPr>
                <w:rFonts w:ascii="Times New Roman" w:hAnsi="Times New Roman" w:cs="Times New Roman"/>
              </w:rPr>
            </w:pPr>
            <w:r w:rsidRPr="00066AE7">
              <w:rPr>
                <w:rFonts w:ascii="Times New Roman" w:hAnsi="Times New Roman" w:cs="Times New Roman"/>
              </w:rPr>
              <w:t>21</w:t>
            </w:r>
          </w:p>
        </w:tc>
      </w:tr>
      <w:tr w:rsidRPr="0055546A" w:rsidR="002A49EF" w:rsidTr="002A49EF" w14:paraId="3E8F78C8" w14:textId="77777777">
        <w:tc>
          <w:tcPr>
            <w:tcW w:w="1384" w:type="dxa"/>
          </w:tcPr>
          <w:p w:rsidRPr="0055546A" w:rsidR="002A49EF" w:rsidP="002A49EF" w:rsidRDefault="002A49EF" w14:paraId="2BAFFBAA" w14:textId="77777777">
            <w:pPr>
              <w:jc w:val="center"/>
              <w:rPr>
                <w:rFonts w:ascii="Times New Roman" w:hAnsi="Times New Roman" w:cs="Times New Roman"/>
              </w:rPr>
            </w:pPr>
            <w:r>
              <w:rPr>
                <w:rFonts w:ascii="Times New Roman" w:hAnsi="Times New Roman" w:cs="Times New Roman"/>
              </w:rPr>
              <w:t>2013</w:t>
            </w:r>
          </w:p>
        </w:tc>
        <w:tc>
          <w:tcPr>
            <w:tcW w:w="1808" w:type="dxa"/>
          </w:tcPr>
          <w:p w:rsidRPr="0055546A" w:rsidR="002A49EF" w:rsidP="002A49EF" w:rsidRDefault="002A49EF" w14:paraId="195680F3" w14:textId="77777777">
            <w:pPr>
              <w:jc w:val="center"/>
              <w:rPr>
                <w:rFonts w:ascii="Times New Roman" w:hAnsi="Times New Roman" w:cs="Times New Roman"/>
              </w:rPr>
            </w:pPr>
            <w:r>
              <w:rPr>
                <w:rFonts w:ascii="Times New Roman" w:hAnsi="Times New Roman" w:cs="Times New Roman"/>
              </w:rPr>
              <w:t>Cage 12 months</w:t>
            </w:r>
          </w:p>
        </w:tc>
        <w:tc>
          <w:tcPr>
            <w:tcW w:w="1027" w:type="dxa"/>
            <w:tcBorders>
              <w:bottom w:val="single" w:color="auto" w:sz="4" w:space="0"/>
            </w:tcBorders>
            <w:shd w:val="clear" w:color="auto" w:fill="FFFFFF" w:themeFill="background1"/>
          </w:tcPr>
          <w:p w:rsidRPr="00066AE7" w:rsidR="002A49EF" w:rsidP="002A49EF" w:rsidRDefault="002A49EF" w14:paraId="269DBC1A"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0C45F269"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tcBorders>
              <w:bottom w:val="single" w:color="auto" w:sz="4" w:space="0"/>
            </w:tcBorders>
            <w:shd w:val="clear" w:color="auto" w:fill="FFFFFF" w:themeFill="background1"/>
          </w:tcPr>
          <w:p w:rsidRPr="00066AE7" w:rsidR="002A49EF" w:rsidP="002A49EF" w:rsidRDefault="002A49EF" w14:paraId="72716C20" w14:textId="77777777">
            <w:pPr>
              <w:jc w:val="center"/>
              <w:rPr>
                <w:rFonts w:ascii="Times New Roman" w:hAnsi="Times New Roman" w:cs="Times New Roman"/>
              </w:rPr>
            </w:pPr>
            <w:r w:rsidRPr="00066AE7">
              <w:rPr>
                <w:rFonts w:ascii="Times New Roman" w:hAnsi="Times New Roman" w:cs="Times New Roman"/>
              </w:rPr>
              <w:t>25</w:t>
            </w:r>
          </w:p>
        </w:tc>
        <w:tc>
          <w:tcPr>
            <w:tcW w:w="1596" w:type="dxa"/>
            <w:tcBorders>
              <w:bottom w:val="single" w:color="auto" w:sz="4" w:space="0"/>
            </w:tcBorders>
            <w:shd w:val="clear" w:color="auto" w:fill="FFFFFF" w:themeFill="background1"/>
          </w:tcPr>
          <w:p w:rsidRPr="00066AE7" w:rsidR="002A49EF" w:rsidP="002A49EF" w:rsidRDefault="002A49EF" w14:paraId="044DFA7E" w14:textId="77777777">
            <w:pPr>
              <w:jc w:val="center"/>
              <w:rPr>
                <w:rFonts w:ascii="Times New Roman" w:hAnsi="Times New Roman" w:cs="Times New Roman"/>
              </w:rPr>
            </w:pPr>
            <w:r w:rsidRPr="00066AE7">
              <w:rPr>
                <w:rFonts w:ascii="Times New Roman" w:hAnsi="Times New Roman" w:cs="Times New Roman"/>
              </w:rPr>
              <w:t>15</w:t>
            </w:r>
          </w:p>
        </w:tc>
      </w:tr>
      <w:tr w:rsidRPr="0055546A" w:rsidR="002A49EF" w:rsidTr="002A49EF" w14:paraId="38E475AA" w14:textId="77777777">
        <w:tc>
          <w:tcPr>
            <w:tcW w:w="1384" w:type="dxa"/>
          </w:tcPr>
          <w:p w:rsidRPr="0055546A" w:rsidR="002A49EF" w:rsidP="002A49EF" w:rsidRDefault="002A49EF" w14:paraId="211975A9" w14:textId="77777777">
            <w:pPr>
              <w:jc w:val="center"/>
              <w:rPr>
                <w:rFonts w:ascii="Times New Roman" w:hAnsi="Times New Roman" w:cs="Times New Roman"/>
              </w:rPr>
            </w:pPr>
          </w:p>
        </w:tc>
        <w:tc>
          <w:tcPr>
            <w:tcW w:w="1808" w:type="dxa"/>
          </w:tcPr>
          <w:p w:rsidRPr="0055546A" w:rsidR="002A49EF" w:rsidP="002A49EF" w:rsidRDefault="002A49EF" w14:paraId="68C3A889"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35258F4C"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7CF7364A"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shd w:val="clear" w:color="auto" w:fill="FFFFFF" w:themeFill="background1"/>
          </w:tcPr>
          <w:p w:rsidRPr="00066AE7" w:rsidR="002A49EF" w:rsidP="002A49EF" w:rsidRDefault="002A49EF" w14:paraId="32EAB35D" w14:textId="77777777">
            <w:pPr>
              <w:jc w:val="center"/>
              <w:rPr>
                <w:rFonts w:ascii="Times New Roman" w:hAnsi="Times New Roman" w:cs="Times New Roman"/>
              </w:rPr>
            </w:pPr>
            <w:r w:rsidRPr="00066AE7">
              <w:rPr>
                <w:rFonts w:ascii="Times New Roman" w:hAnsi="Times New Roman" w:cs="Times New Roman"/>
              </w:rPr>
              <w:t>14</w:t>
            </w:r>
          </w:p>
        </w:tc>
        <w:tc>
          <w:tcPr>
            <w:tcW w:w="1596" w:type="dxa"/>
            <w:shd w:val="clear" w:color="auto" w:fill="FFFFFF" w:themeFill="background1"/>
          </w:tcPr>
          <w:p w:rsidRPr="00066AE7" w:rsidR="002A49EF" w:rsidP="002A49EF" w:rsidRDefault="002A49EF" w14:paraId="70EFC1A3" w14:textId="77777777">
            <w:pPr>
              <w:jc w:val="center"/>
              <w:rPr>
                <w:rFonts w:ascii="Times New Roman" w:hAnsi="Times New Roman" w:cs="Times New Roman"/>
              </w:rPr>
            </w:pPr>
            <w:r w:rsidRPr="00066AE7">
              <w:rPr>
                <w:rFonts w:ascii="Times New Roman" w:hAnsi="Times New Roman" w:cs="Times New Roman"/>
              </w:rPr>
              <w:t>7</w:t>
            </w:r>
          </w:p>
        </w:tc>
      </w:tr>
      <w:tr w:rsidRPr="0055546A" w:rsidR="002A49EF" w:rsidTr="002A49EF" w14:paraId="221CD1AA" w14:textId="77777777">
        <w:tc>
          <w:tcPr>
            <w:tcW w:w="1384" w:type="dxa"/>
          </w:tcPr>
          <w:p w:rsidRPr="0055546A" w:rsidR="002A49EF" w:rsidP="002A49EF" w:rsidRDefault="002A49EF" w14:paraId="2F82C084" w14:textId="77777777">
            <w:pPr>
              <w:jc w:val="center"/>
              <w:rPr>
                <w:rFonts w:ascii="Times New Roman" w:hAnsi="Times New Roman" w:cs="Times New Roman"/>
              </w:rPr>
            </w:pPr>
          </w:p>
        </w:tc>
        <w:tc>
          <w:tcPr>
            <w:tcW w:w="1808" w:type="dxa"/>
          </w:tcPr>
          <w:p w:rsidRPr="0055546A" w:rsidR="002A49EF" w:rsidP="002A49EF" w:rsidRDefault="002A49EF" w14:paraId="462065EA" w14:textId="77777777">
            <w:pPr>
              <w:jc w:val="center"/>
              <w:rPr>
                <w:rFonts w:ascii="Times New Roman" w:hAnsi="Times New Roman" w:cs="Times New Roman"/>
              </w:rPr>
            </w:pPr>
          </w:p>
        </w:tc>
        <w:tc>
          <w:tcPr>
            <w:tcW w:w="1027" w:type="dxa"/>
            <w:tcBorders>
              <w:bottom w:val="single" w:color="auto" w:sz="4" w:space="0"/>
            </w:tcBorders>
            <w:shd w:val="clear" w:color="auto" w:fill="FFFFFF" w:themeFill="background1"/>
          </w:tcPr>
          <w:p w:rsidRPr="00066AE7" w:rsidR="002A49EF" w:rsidP="002A49EF" w:rsidRDefault="002A49EF" w14:paraId="63F2934E"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6C09F43F"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tcBorders>
              <w:bottom w:val="single" w:color="auto" w:sz="4" w:space="0"/>
            </w:tcBorders>
            <w:shd w:val="clear" w:color="auto" w:fill="FFFFFF" w:themeFill="background1"/>
          </w:tcPr>
          <w:p w:rsidRPr="00066AE7" w:rsidR="002A49EF" w:rsidP="002A49EF" w:rsidRDefault="002A49EF" w14:paraId="54EBF7B7" w14:textId="77777777">
            <w:pPr>
              <w:jc w:val="center"/>
              <w:rPr>
                <w:rFonts w:ascii="Times New Roman" w:hAnsi="Times New Roman" w:cs="Times New Roman"/>
              </w:rPr>
            </w:pPr>
            <w:r w:rsidRPr="00066AE7">
              <w:rPr>
                <w:rFonts w:ascii="Times New Roman" w:hAnsi="Times New Roman" w:cs="Times New Roman"/>
              </w:rPr>
              <w:t>8</w:t>
            </w:r>
          </w:p>
        </w:tc>
        <w:tc>
          <w:tcPr>
            <w:tcW w:w="1596" w:type="dxa"/>
            <w:tcBorders>
              <w:bottom w:val="single" w:color="auto" w:sz="4" w:space="0"/>
            </w:tcBorders>
            <w:shd w:val="clear" w:color="auto" w:fill="FFFFFF" w:themeFill="background1"/>
          </w:tcPr>
          <w:p w:rsidRPr="00066AE7" w:rsidR="002A49EF" w:rsidP="002A49EF" w:rsidRDefault="002A49EF" w14:paraId="7B8B17CB" w14:textId="77777777">
            <w:pPr>
              <w:jc w:val="center"/>
              <w:rPr>
                <w:rFonts w:ascii="Times New Roman" w:hAnsi="Times New Roman" w:cs="Times New Roman"/>
              </w:rPr>
            </w:pPr>
            <w:r w:rsidRPr="00066AE7">
              <w:rPr>
                <w:rFonts w:ascii="Times New Roman" w:hAnsi="Times New Roman" w:cs="Times New Roman"/>
              </w:rPr>
              <w:t>5</w:t>
            </w:r>
          </w:p>
        </w:tc>
      </w:tr>
      <w:tr w:rsidRPr="0055546A" w:rsidR="002A49EF" w:rsidTr="002A49EF" w14:paraId="501C94CD" w14:textId="77777777">
        <w:tc>
          <w:tcPr>
            <w:tcW w:w="1384" w:type="dxa"/>
          </w:tcPr>
          <w:p w:rsidRPr="0055546A" w:rsidR="002A49EF" w:rsidP="002A49EF" w:rsidRDefault="002A49EF" w14:paraId="46A4379B" w14:textId="77777777">
            <w:pPr>
              <w:jc w:val="center"/>
              <w:rPr>
                <w:rFonts w:ascii="Times New Roman" w:hAnsi="Times New Roman" w:cs="Times New Roman"/>
              </w:rPr>
            </w:pPr>
          </w:p>
        </w:tc>
        <w:tc>
          <w:tcPr>
            <w:tcW w:w="1808" w:type="dxa"/>
          </w:tcPr>
          <w:p w:rsidRPr="0055546A" w:rsidR="002A49EF" w:rsidP="002A49EF" w:rsidRDefault="002A49EF" w14:paraId="24F60EC6"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0EA19720"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682F6E41"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shd w:val="clear" w:color="auto" w:fill="FFFFFF" w:themeFill="background1"/>
          </w:tcPr>
          <w:p w:rsidRPr="00066AE7" w:rsidR="002A49EF" w:rsidP="002A49EF" w:rsidRDefault="002A49EF" w14:paraId="7EA5A653" w14:textId="77777777">
            <w:pPr>
              <w:jc w:val="center"/>
              <w:rPr>
                <w:rFonts w:ascii="Times New Roman" w:hAnsi="Times New Roman" w:cs="Times New Roman"/>
              </w:rPr>
            </w:pPr>
            <w:r w:rsidRPr="00066AE7">
              <w:rPr>
                <w:rFonts w:ascii="Times New Roman" w:hAnsi="Times New Roman" w:cs="Times New Roman"/>
              </w:rPr>
              <w:t>15</w:t>
            </w:r>
          </w:p>
        </w:tc>
        <w:tc>
          <w:tcPr>
            <w:tcW w:w="1596" w:type="dxa"/>
            <w:shd w:val="clear" w:color="auto" w:fill="FFFFFF" w:themeFill="background1"/>
          </w:tcPr>
          <w:p w:rsidRPr="00066AE7" w:rsidR="002A49EF" w:rsidP="002A49EF" w:rsidRDefault="002A49EF" w14:paraId="33EAC1E1" w14:textId="77777777">
            <w:pPr>
              <w:jc w:val="center"/>
              <w:rPr>
                <w:rFonts w:ascii="Times New Roman" w:hAnsi="Times New Roman" w:cs="Times New Roman"/>
              </w:rPr>
            </w:pPr>
            <w:r w:rsidRPr="00066AE7">
              <w:rPr>
                <w:rFonts w:ascii="Times New Roman" w:hAnsi="Times New Roman" w:cs="Times New Roman"/>
              </w:rPr>
              <w:t>13</w:t>
            </w:r>
          </w:p>
        </w:tc>
      </w:tr>
      <w:tr w:rsidR="002A49EF" w:rsidTr="002A49EF" w14:paraId="6DBAA584" w14:textId="77777777">
        <w:tc>
          <w:tcPr>
            <w:tcW w:w="1384" w:type="dxa"/>
          </w:tcPr>
          <w:p w:rsidRPr="0055546A" w:rsidR="002A49EF" w:rsidP="002A49EF" w:rsidRDefault="002A49EF" w14:paraId="738561EC" w14:textId="77777777">
            <w:pPr>
              <w:jc w:val="center"/>
              <w:rPr>
                <w:rFonts w:ascii="Times New Roman" w:hAnsi="Times New Roman" w:cs="Times New Roman"/>
              </w:rPr>
            </w:pPr>
          </w:p>
        </w:tc>
        <w:tc>
          <w:tcPr>
            <w:tcW w:w="1808" w:type="dxa"/>
          </w:tcPr>
          <w:p w:rsidRPr="0055546A" w:rsidR="002A49EF" w:rsidP="002A49EF" w:rsidRDefault="002A49EF" w14:paraId="5F0A98B0"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34907ED1"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265DDA77" w14:textId="77777777">
            <w:pPr>
              <w:jc w:val="center"/>
              <w:rPr>
                <w:rFonts w:ascii="Times New Roman" w:hAnsi="Times New Roman" w:cs="Times New Roman"/>
              </w:rPr>
            </w:pPr>
            <w:r w:rsidRPr="00066AE7">
              <w:rPr>
                <w:rFonts w:ascii="Times New Roman" w:hAnsi="Times New Roman" w:cs="Times New Roman"/>
              </w:rPr>
              <w:t>&gt; 100 mm</w:t>
            </w:r>
          </w:p>
        </w:tc>
        <w:tc>
          <w:tcPr>
            <w:tcW w:w="1596" w:type="dxa"/>
            <w:shd w:val="clear" w:color="auto" w:fill="FFFFFF" w:themeFill="background1"/>
          </w:tcPr>
          <w:p w:rsidRPr="00066AE7" w:rsidR="002A49EF" w:rsidP="002A49EF" w:rsidRDefault="002A49EF" w14:paraId="7992C618" w14:textId="77777777">
            <w:pPr>
              <w:jc w:val="center"/>
              <w:rPr>
                <w:rFonts w:ascii="Times New Roman" w:hAnsi="Times New Roman" w:cs="Times New Roman"/>
              </w:rPr>
            </w:pPr>
            <w:r w:rsidRPr="00066AE7">
              <w:rPr>
                <w:rFonts w:ascii="Times New Roman" w:hAnsi="Times New Roman" w:cs="Times New Roman"/>
              </w:rPr>
              <w:t>24</w:t>
            </w:r>
          </w:p>
        </w:tc>
        <w:tc>
          <w:tcPr>
            <w:tcW w:w="1596" w:type="dxa"/>
            <w:shd w:val="clear" w:color="auto" w:fill="FFFFFF" w:themeFill="background1"/>
          </w:tcPr>
          <w:p w:rsidRPr="00066AE7" w:rsidR="002A49EF" w:rsidP="002A49EF" w:rsidRDefault="002A49EF" w14:paraId="0EC66FC6" w14:textId="77777777">
            <w:pPr>
              <w:jc w:val="center"/>
              <w:rPr>
                <w:rFonts w:ascii="Times New Roman" w:hAnsi="Times New Roman" w:cs="Times New Roman"/>
              </w:rPr>
            </w:pPr>
            <w:r w:rsidRPr="00066AE7">
              <w:rPr>
                <w:rFonts w:ascii="Times New Roman" w:hAnsi="Times New Roman" w:cs="Times New Roman"/>
              </w:rPr>
              <w:t>19</w:t>
            </w:r>
          </w:p>
        </w:tc>
      </w:tr>
      <w:tr w:rsidRPr="0055546A" w:rsidR="002A49EF" w:rsidTr="002A49EF" w14:paraId="75933EF9" w14:textId="77777777">
        <w:tc>
          <w:tcPr>
            <w:tcW w:w="1384" w:type="dxa"/>
          </w:tcPr>
          <w:p w:rsidRPr="0055546A" w:rsidR="002A49EF" w:rsidP="002A49EF" w:rsidRDefault="002A49EF" w14:paraId="2C6CA7B3" w14:textId="77777777">
            <w:pPr>
              <w:jc w:val="center"/>
              <w:rPr>
                <w:rFonts w:ascii="Times New Roman" w:hAnsi="Times New Roman" w:cs="Times New Roman"/>
              </w:rPr>
            </w:pPr>
            <w:r>
              <w:rPr>
                <w:rFonts w:ascii="Times New Roman" w:hAnsi="Times New Roman" w:cs="Times New Roman"/>
              </w:rPr>
              <w:t>2013</w:t>
            </w:r>
          </w:p>
        </w:tc>
        <w:tc>
          <w:tcPr>
            <w:tcW w:w="1808" w:type="dxa"/>
          </w:tcPr>
          <w:p w:rsidRPr="0055546A" w:rsidR="002A49EF" w:rsidP="002A49EF" w:rsidRDefault="002A49EF" w14:paraId="5F6A437C" w14:textId="77777777">
            <w:pPr>
              <w:jc w:val="center"/>
              <w:rPr>
                <w:rFonts w:ascii="Times New Roman" w:hAnsi="Times New Roman" w:cs="Times New Roman"/>
              </w:rPr>
            </w:pPr>
            <w:r>
              <w:rPr>
                <w:rFonts w:ascii="Times New Roman" w:hAnsi="Times New Roman" w:cs="Times New Roman"/>
              </w:rPr>
              <w:t>Trap</w:t>
            </w:r>
          </w:p>
        </w:tc>
        <w:tc>
          <w:tcPr>
            <w:tcW w:w="1027" w:type="dxa"/>
            <w:shd w:val="clear" w:color="auto" w:fill="FFFFFF" w:themeFill="background1"/>
          </w:tcPr>
          <w:p w:rsidRPr="00066AE7" w:rsidR="002A49EF" w:rsidP="002A49EF" w:rsidRDefault="002A49EF" w14:paraId="0AABD480" w14:textId="77777777">
            <w:pPr>
              <w:jc w:val="center"/>
              <w:rPr>
                <w:rFonts w:ascii="Times New Roman" w:hAnsi="Times New Roman" w:cs="Times New Roman"/>
              </w:rPr>
            </w:pPr>
            <w:r w:rsidRPr="00066AE7">
              <w:rPr>
                <w:rFonts w:ascii="Times New Roman" w:hAnsi="Times New Roman" w:cs="Times New Roman"/>
              </w:rPr>
              <w:t>F</w:t>
            </w:r>
          </w:p>
        </w:tc>
        <w:tc>
          <w:tcPr>
            <w:tcW w:w="2165" w:type="dxa"/>
            <w:shd w:val="clear" w:color="auto" w:fill="FFFFFF" w:themeFill="background1"/>
          </w:tcPr>
          <w:p w:rsidRPr="00066AE7" w:rsidR="002A49EF" w:rsidP="002A49EF" w:rsidRDefault="002A49EF" w14:paraId="7D03EDEA" w14:textId="77777777">
            <w:pPr>
              <w:jc w:val="center"/>
              <w:rPr>
                <w:rFonts w:ascii="Times New Roman" w:hAnsi="Times New Roman" w:cs="Times New Roman"/>
              </w:rPr>
            </w:pPr>
            <w:r w:rsidRPr="00066AE7">
              <w:rPr>
                <w:rFonts w:ascii="Times New Roman" w:hAnsi="Times New Roman" w:cs="Times New Roman"/>
              </w:rPr>
              <w:t>&lt; 50 mm</w:t>
            </w:r>
          </w:p>
        </w:tc>
        <w:tc>
          <w:tcPr>
            <w:tcW w:w="1596" w:type="dxa"/>
            <w:shd w:val="clear" w:color="auto" w:fill="FFFFFF" w:themeFill="background1"/>
          </w:tcPr>
          <w:p w:rsidRPr="00066AE7" w:rsidR="002A49EF" w:rsidP="002A49EF" w:rsidRDefault="002A49EF" w14:paraId="1ACB2BC9" w14:textId="77777777">
            <w:pPr>
              <w:jc w:val="center"/>
              <w:rPr>
                <w:rFonts w:ascii="Times New Roman" w:hAnsi="Times New Roman" w:cs="Times New Roman"/>
              </w:rPr>
            </w:pPr>
            <w:r w:rsidRPr="00066AE7">
              <w:rPr>
                <w:rFonts w:ascii="Times New Roman" w:hAnsi="Times New Roman" w:cs="Times New Roman"/>
              </w:rPr>
              <w:t>1</w:t>
            </w:r>
          </w:p>
        </w:tc>
        <w:tc>
          <w:tcPr>
            <w:tcW w:w="1596" w:type="dxa"/>
            <w:shd w:val="clear" w:color="auto" w:fill="FFFFFF" w:themeFill="background1"/>
          </w:tcPr>
          <w:p w:rsidRPr="00066AE7" w:rsidR="002A49EF" w:rsidP="002A49EF" w:rsidRDefault="002A49EF" w14:paraId="7F5B8892" w14:textId="77777777">
            <w:pPr>
              <w:jc w:val="center"/>
              <w:rPr>
                <w:rFonts w:ascii="Times New Roman" w:hAnsi="Times New Roman" w:cs="Times New Roman"/>
              </w:rPr>
            </w:pPr>
            <w:r w:rsidRPr="00066AE7">
              <w:rPr>
                <w:rFonts w:ascii="Times New Roman" w:hAnsi="Times New Roman" w:cs="Times New Roman"/>
              </w:rPr>
              <w:t>0</w:t>
            </w:r>
          </w:p>
        </w:tc>
      </w:tr>
      <w:tr w:rsidRPr="0055546A" w:rsidR="002A49EF" w:rsidTr="002A49EF" w14:paraId="12CB8A3F" w14:textId="77777777">
        <w:tc>
          <w:tcPr>
            <w:tcW w:w="1384" w:type="dxa"/>
          </w:tcPr>
          <w:p w:rsidR="002A49EF" w:rsidP="002A49EF" w:rsidRDefault="002A49EF" w14:paraId="2CE3D310" w14:textId="77777777">
            <w:pPr>
              <w:jc w:val="center"/>
              <w:rPr>
                <w:rFonts w:ascii="Times New Roman" w:hAnsi="Times New Roman" w:cs="Times New Roman"/>
              </w:rPr>
            </w:pPr>
          </w:p>
        </w:tc>
        <w:tc>
          <w:tcPr>
            <w:tcW w:w="1808" w:type="dxa"/>
          </w:tcPr>
          <w:p w:rsidR="002A49EF" w:rsidP="002A49EF" w:rsidRDefault="002A49EF" w14:paraId="3B24E959" w14:textId="77777777">
            <w:pPr>
              <w:jc w:val="center"/>
              <w:rPr>
                <w:rFonts w:ascii="Times New Roman" w:hAnsi="Times New Roman" w:cs="Times New Roman"/>
              </w:rPr>
            </w:pPr>
          </w:p>
        </w:tc>
        <w:tc>
          <w:tcPr>
            <w:tcW w:w="1027" w:type="dxa"/>
            <w:tcBorders>
              <w:bottom w:val="single" w:color="auto" w:sz="4" w:space="0"/>
            </w:tcBorders>
            <w:shd w:val="clear" w:color="auto" w:fill="FFFFFF" w:themeFill="background1"/>
          </w:tcPr>
          <w:p w:rsidRPr="00066AE7" w:rsidR="002A49EF" w:rsidP="002A49EF" w:rsidRDefault="002A49EF" w14:paraId="1218E1B0"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5F96D50F"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tcBorders>
              <w:bottom w:val="single" w:color="auto" w:sz="4" w:space="0"/>
            </w:tcBorders>
            <w:shd w:val="clear" w:color="auto" w:fill="FFFFFF" w:themeFill="background1"/>
          </w:tcPr>
          <w:p w:rsidRPr="00066AE7" w:rsidR="002A49EF" w:rsidP="002A49EF" w:rsidRDefault="002A49EF" w14:paraId="38787C2A" w14:textId="77777777">
            <w:pPr>
              <w:jc w:val="center"/>
              <w:rPr>
                <w:rFonts w:ascii="Times New Roman" w:hAnsi="Times New Roman" w:cs="Times New Roman"/>
              </w:rPr>
            </w:pPr>
            <w:r w:rsidRPr="00066AE7">
              <w:rPr>
                <w:rFonts w:ascii="Times New Roman" w:hAnsi="Times New Roman" w:cs="Times New Roman"/>
              </w:rPr>
              <w:t>85</w:t>
            </w:r>
          </w:p>
        </w:tc>
        <w:tc>
          <w:tcPr>
            <w:tcW w:w="1596" w:type="dxa"/>
            <w:tcBorders>
              <w:bottom w:val="single" w:color="auto" w:sz="4" w:space="0"/>
            </w:tcBorders>
            <w:shd w:val="clear" w:color="auto" w:fill="FFFFFF" w:themeFill="background1"/>
          </w:tcPr>
          <w:p w:rsidRPr="00066AE7" w:rsidR="002A49EF" w:rsidP="002A49EF" w:rsidRDefault="002A49EF" w14:paraId="01401753" w14:textId="77777777">
            <w:pPr>
              <w:jc w:val="center"/>
              <w:rPr>
                <w:rFonts w:ascii="Times New Roman" w:hAnsi="Times New Roman" w:cs="Times New Roman"/>
              </w:rPr>
            </w:pPr>
            <w:r w:rsidRPr="00066AE7">
              <w:rPr>
                <w:rFonts w:ascii="Times New Roman" w:hAnsi="Times New Roman" w:cs="Times New Roman"/>
              </w:rPr>
              <w:t>42</w:t>
            </w:r>
          </w:p>
        </w:tc>
      </w:tr>
      <w:tr w:rsidRPr="0055546A" w:rsidR="002A49EF" w:rsidTr="002A49EF" w14:paraId="67AA38EF" w14:textId="77777777">
        <w:tc>
          <w:tcPr>
            <w:tcW w:w="1384" w:type="dxa"/>
          </w:tcPr>
          <w:p w:rsidRPr="0055546A" w:rsidR="002A49EF" w:rsidP="002A49EF" w:rsidRDefault="002A49EF" w14:paraId="2583441E" w14:textId="77777777">
            <w:pPr>
              <w:jc w:val="center"/>
              <w:rPr>
                <w:rFonts w:ascii="Times New Roman" w:hAnsi="Times New Roman" w:cs="Times New Roman"/>
              </w:rPr>
            </w:pPr>
          </w:p>
        </w:tc>
        <w:tc>
          <w:tcPr>
            <w:tcW w:w="1808" w:type="dxa"/>
          </w:tcPr>
          <w:p w:rsidRPr="0055546A" w:rsidR="002A49EF" w:rsidP="002A49EF" w:rsidRDefault="002A49EF" w14:paraId="37D8FED7"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1AB54853"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37A45B97" w14:textId="77777777">
            <w:pPr>
              <w:jc w:val="center"/>
              <w:rPr>
                <w:rFonts w:ascii="Times New Roman" w:hAnsi="Times New Roman" w:cs="Times New Roman"/>
              </w:rPr>
            </w:pPr>
            <w:r w:rsidRPr="00066AE7">
              <w:rPr>
                <w:rFonts w:ascii="Times New Roman" w:hAnsi="Times New Roman" w:cs="Times New Roman"/>
              </w:rPr>
              <w:t>50-75 mm</w:t>
            </w:r>
          </w:p>
        </w:tc>
        <w:tc>
          <w:tcPr>
            <w:tcW w:w="1596" w:type="dxa"/>
            <w:shd w:val="clear" w:color="auto" w:fill="FFFFFF" w:themeFill="background1"/>
          </w:tcPr>
          <w:p w:rsidRPr="00066AE7" w:rsidR="002A49EF" w:rsidP="002A49EF" w:rsidRDefault="002A49EF" w14:paraId="375A759D" w14:textId="77777777">
            <w:pPr>
              <w:jc w:val="center"/>
              <w:rPr>
                <w:rFonts w:ascii="Times New Roman" w:hAnsi="Times New Roman" w:cs="Times New Roman"/>
              </w:rPr>
            </w:pPr>
            <w:r w:rsidRPr="00066AE7">
              <w:rPr>
                <w:rFonts w:ascii="Times New Roman" w:hAnsi="Times New Roman" w:cs="Times New Roman"/>
              </w:rPr>
              <w:t>68</w:t>
            </w:r>
          </w:p>
        </w:tc>
        <w:tc>
          <w:tcPr>
            <w:tcW w:w="1596" w:type="dxa"/>
            <w:shd w:val="clear" w:color="auto" w:fill="FFFFFF" w:themeFill="background1"/>
          </w:tcPr>
          <w:p w:rsidRPr="00066AE7" w:rsidR="002A49EF" w:rsidP="002A49EF" w:rsidRDefault="002A49EF" w14:paraId="245EE5FF" w14:textId="77777777">
            <w:pPr>
              <w:jc w:val="center"/>
              <w:rPr>
                <w:rFonts w:ascii="Times New Roman" w:hAnsi="Times New Roman" w:cs="Times New Roman"/>
              </w:rPr>
            </w:pPr>
            <w:r w:rsidRPr="00066AE7">
              <w:rPr>
                <w:rFonts w:ascii="Times New Roman" w:hAnsi="Times New Roman" w:cs="Times New Roman"/>
              </w:rPr>
              <w:t>36</w:t>
            </w:r>
          </w:p>
        </w:tc>
      </w:tr>
      <w:tr w:rsidRPr="0055546A" w:rsidR="002A49EF" w:rsidTr="002A49EF" w14:paraId="3F21312E" w14:textId="77777777">
        <w:tc>
          <w:tcPr>
            <w:tcW w:w="1384" w:type="dxa"/>
          </w:tcPr>
          <w:p w:rsidRPr="0055546A" w:rsidR="002A49EF" w:rsidP="002A49EF" w:rsidRDefault="002A49EF" w14:paraId="085705BD" w14:textId="77777777">
            <w:pPr>
              <w:jc w:val="center"/>
              <w:rPr>
                <w:rFonts w:ascii="Times New Roman" w:hAnsi="Times New Roman" w:cs="Times New Roman"/>
              </w:rPr>
            </w:pPr>
          </w:p>
        </w:tc>
        <w:tc>
          <w:tcPr>
            <w:tcW w:w="1808" w:type="dxa"/>
          </w:tcPr>
          <w:p w:rsidRPr="0055546A" w:rsidR="002A49EF" w:rsidP="002A49EF" w:rsidRDefault="002A49EF" w14:paraId="0D83E021" w14:textId="77777777">
            <w:pPr>
              <w:jc w:val="center"/>
              <w:rPr>
                <w:rFonts w:ascii="Times New Roman" w:hAnsi="Times New Roman" w:cs="Times New Roman"/>
              </w:rPr>
            </w:pPr>
          </w:p>
        </w:tc>
        <w:tc>
          <w:tcPr>
            <w:tcW w:w="1027" w:type="dxa"/>
            <w:tcBorders>
              <w:bottom w:val="single" w:color="auto" w:sz="4" w:space="0"/>
            </w:tcBorders>
            <w:shd w:val="clear" w:color="auto" w:fill="FFFFFF" w:themeFill="background1"/>
          </w:tcPr>
          <w:p w:rsidRPr="00066AE7" w:rsidR="002A49EF" w:rsidP="002A49EF" w:rsidRDefault="002A49EF" w14:paraId="173A1BDF" w14:textId="77777777">
            <w:pPr>
              <w:jc w:val="center"/>
              <w:rPr>
                <w:rFonts w:ascii="Times New Roman" w:hAnsi="Times New Roman" w:cs="Times New Roman"/>
              </w:rPr>
            </w:pPr>
            <w:r w:rsidRPr="00066AE7">
              <w:rPr>
                <w:rFonts w:ascii="Times New Roman" w:hAnsi="Times New Roman" w:cs="Times New Roman"/>
              </w:rPr>
              <w:t>F</w:t>
            </w:r>
          </w:p>
        </w:tc>
        <w:tc>
          <w:tcPr>
            <w:tcW w:w="2165" w:type="dxa"/>
            <w:tcBorders>
              <w:bottom w:val="single" w:color="auto" w:sz="4" w:space="0"/>
            </w:tcBorders>
            <w:shd w:val="clear" w:color="auto" w:fill="FFFFFF" w:themeFill="background1"/>
          </w:tcPr>
          <w:p w:rsidRPr="00066AE7" w:rsidR="002A49EF" w:rsidP="002A49EF" w:rsidRDefault="002A49EF" w14:paraId="2B4BF13C"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tcBorders>
              <w:bottom w:val="single" w:color="auto" w:sz="4" w:space="0"/>
            </w:tcBorders>
            <w:shd w:val="clear" w:color="auto" w:fill="FFFFFF" w:themeFill="background1"/>
          </w:tcPr>
          <w:p w:rsidRPr="00066AE7" w:rsidR="002A49EF" w:rsidP="002A49EF" w:rsidRDefault="002A49EF" w14:paraId="1B725F9E" w14:textId="77777777">
            <w:pPr>
              <w:jc w:val="center"/>
              <w:rPr>
                <w:rFonts w:ascii="Times New Roman" w:hAnsi="Times New Roman" w:cs="Times New Roman"/>
              </w:rPr>
            </w:pPr>
            <w:r w:rsidRPr="00066AE7">
              <w:rPr>
                <w:rFonts w:ascii="Times New Roman" w:hAnsi="Times New Roman" w:cs="Times New Roman"/>
              </w:rPr>
              <w:t>17</w:t>
            </w:r>
          </w:p>
        </w:tc>
        <w:tc>
          <w:tcPr>
            <w:tcW w:w="1596" w:type="dxa"/>
            <w:tcBorders>
              <w:bottom w:val="single" w:color="auto" w:sz="4" w:space="0"/>
            </w:tcBorders>
            <w:shd w:val="clear" w:color="auto" w:fill="FFFFFF" w:themeFill="background1"/>
          </w:tcPr>
          <w:p w:rsidRPr="00066AE7" w:rsidR="002A49EF" w:rsidP="002A49EF" w:rsidRDefault="002A49EF" w14:paraId="0DCAFB8E" w14:textId="77777777">
            <w:pPr>
              <w:jc w:val="center"/>
              <w:rPr>
                <w:rFonts w:ascii="Times New Roman" w:hAnsi="Times New Roman" w:cs="Times New Roman"/>
              </w:rPr>
            </w:pPr>
            <w:r w:rsidRPr="00066AE7">
              <w:rPr>
                <w:rFonts w:ascii="Times New Roman" w:hAnsi="Times New Roman" w:cs="Times New Roman"/>
              </w:rPr>
              <w:t>12</w:t>
            </w:r>
          </w:p>
        </w:tc>
      </w:tr>
      <w:tr w:rsidRPr="0055546A" w:rsidR="002A49EF" w:rsidTr="002A49EF" w14:paraId="55AEAA90" w14:textId="77777777">
        <w:tc>
          <w:tcPr>
            <w:tcW w:w="1384" w:type="dxa"/>
          </w:tcPr>
          <w:p w:rsidRPr="0055546A" w:rsidR="002A49EF" w:rsidP="002A49EF" w:rsidRDefault="002A49EF" w14:paraId="77688D32" w14:textId="77777777">
            <w:pPr>
              <w:jc w:val="center"/>
              <w:rPr>
                <w:rFonts w:ascii="Times New Roman" w:hAnsi="Times New Roman" w:cs="Times New Roman"/>
              </w:rPr>
            </w:pPr>
          </w:p>
        </w:tc>
        <w:tc>
          <w:tcPr>
            <w:tcW w:w="1808" w:type="dxa"/>
          </w:tcPr>
          <w:p w:rsidRPr="0055546A" w:rsidR="002A49EF" w:rsidP="002A49EF" w:rsidRDefault="002A49EF" w14:paraId="00FDAF0E"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1F31512E"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420401D1" w14:textId="77777777">
            <w:pPr>
              <w:jc w:val="center"/>
              <w:rPr>
                <w:rFonts w:ascii="Times New Roman" w:hAnsi="Times New Roman" w:cs="Times New Roman"/>
              </w:rPr>
            </w:pPr>
            <w:r w:rsidRPr="00066AE7">
              <w:rPr>
                <w:rFonts w:ascii="Times New Roman" w:hAnsi="Times New Roman" w:cs="Times New Roman"/>
              </w:rPr>
              <w:t>75-100 mm</w:t>
            </w:r>
          </w:p>
        </w:tc>
        <w:tc>
          <w:tcPr>
            <w:tcW w:w="1596" w:type="dxa"/>
            <w:shd w:val="clear" w:color="auto" w:fill="FFFFFF" w:themeFill="background1"/>
          </w:tcPr>
          <w:p w:rsidRPr="00066AE7" w:rsidR="002A49EF" w:rsidP="002A49EF" w:rsidRDefault="002A49EF" w14:paraId="2EC6856F" w14:textId="77777777">
            <w:pPr>
              <w:jc w:val="center"/>
              <w:rPr>
                <w:rFonts w:ascii="Times New Roman" w:hAnsi="Times New Roman" w:cs="Times New Roman"/>
              </w:rPr>
            </w:pPr>
            <w:r w:rsidRPr="00066AE7">
              <w:rPr>
                <w:rFonts w:ascii="Times New Roman" w:hAnsi="Times New Roman" w:cs="Times New Roman"/>
              </w:rPr>
              <w:t>54</w:t>
            </w:r>
          </w:p>
        </w:tc>
        <w:tc>
          <w:tcPr>
            <w:tcW w:w="1596" w:type="dxa"/>
            <w:shd w:val="clear" w:color="auto" w:fill="FFFFFF" w:themeFill="background1"/>
          </w:tcPr>
          <w:p w:rsidRPr="00066AE7" w:rsidR="002A49EF" w:rsidP="002A49EF" w:rsidRDefault="002A49EF" w14:paraId="10F9AEAC" w14:textId="77777777">
            <w:pPr>
              <w:jc w:val="center"/>
              <w:rPr>
                <w:rFonts w:ascii="Times New Roman" w:hAnsi="Times New Roman" w:cs="Times New Roman"/>
              </w:rPr>
            </w:pPr>
            <w:r w:rsidRPr="00066AE7">
              <w:rPr>
                <w:rFonts w:ascii="Times New Roman" w:hAnsi="Times New Roman" w:cs="Times New Roman"/>
              </w:rPr>
              <w:t>24</w:t>
            </w:r>
          </w:p>
        </w:tc>
      </w:tr>
      <w:tr w:rsidR="002A49EF" w:rsidTr="002A49EF" w14:paraId="0E28E420" w14:textId="77777777">
        <w:tc>
          <w:tcPr>
            <w:tcW w:w="1384" w:type="dxa"/>
          </w:tcPr>
          <w:p w:rsidRPr="0055546A" w:rsidR="002A49EF" w:rsidP="002A49EF" w:rsidRDefault="002A49EF" w14:paraId="28D24B5A" w14:textId="77777777">
            <w:pPr>
              <w:jc w:val="center"/>
              <w:rPr>
                <w:rFonts w:ascii="Times New Roman" w:hAnsi="Times New Roman" w:cs="Times New Roman"/>
              </w:rPr>
            </w:pPr>
          </w:p>
        </w:tc>
        <w:tc>
          <w:tcPr>
            <w:tcW w:w="1808" w:type="dxa"/>
          </w:tcPr>
          <w:p w:rsidRPr="0055546A" w:rsidR="002A49EF" w:rsidP="002A49EF" w:rsidRDefault="002A49EF" w14:paraId="26A18AE5" w14:textId="77777777">
            <w:pPr>
              <w:jc w:val="center"/>
              <w:rPr>
                <w:rFonts w:ascii="Times New Roman" w:hAnsi="Times New Roman" w:cs="Times New Roman"/>
              </w:rPr>
            </w:pPr>
          </w:p>
        </w:tc>
        <w:tc>
          <w:tcPr>
            <w:tcW w:w="1027" w:type="dxa"/>
            <w:shd w:val="clear" w:color="auto" w:fill="FFFFFF" w:themeFill="background1"/>
          </w:tcPr>
          <w:p w:rsidRPr="00066AE7" w:rsidR="002A49EF" w:rsidP="002A49EF" w:rsidRDefault="002A49EF" w14:paraId="1E5A4CCF" w14:textId="77777777">
            <w:pPr>
              <w:jc w:val="center"/>
              <w:rPr>
                <w:rFonts w:ascii="Times New Roman" w:hAnsi="Times New Roman" w:cs="Times New Roman"/>
              </w:rPr>
            </w:pPr>
            <w:r w:rsidRPr="00066AE7">
              <w:rPr>
                <w:rFonts w:ascii="Times New Roman" w:hAnsi="Times New Roman" w:cs="Times New Roman"/>
              </w:rPr>
              <w:t>M</w:t>
            </w:r>
          </w:p>
        </w:tc>
        <w:tc>
          <w:tcPr>
            <w:tcW w:w="2165" w:type="dxa"/>
            <w:shd w:val="clear" w:color="auto" w:fill="FFFFFF" w:themeFill="background1"/>
          </w:tcPr>
          <w:p w:rsidRPr="00066AE7" w:rsidR="002A49EF" w:rsidP="002A49EF" w:rsidRDefault="002A49EF" w14:paraId="09415DF8" w14:textId="77777777">
            <w:pPr>
              <w:jc w:val="center"/>
              <w:rPr>
                <w:rFonts w:ascii="Times New Roman" w:hAnsi="Times New Roman" w:cs="Times New Roman"/>
              </w:rPr>
            </w:pPr>
            <w:r w:rsidRPr="00066AE7">
              <w:rPr>
                <w:rFonts w:ascii="Times New Roman" w:hAnsi="Times New Roman" w:cs="Times New Roman"/>
              </w:rPr>
              <w:t>&gt; 100 mm</w:t>
            </w:r>
          </w:p>
        </w:tc>
        <w:tc>
          <w:tcPr>
            <w:tcW w:w="1596" w:type="dxa"/>
            <w:shd w:val="clear" w:color="auto" w:fill="FFFFFF" w:themeFill="background1"/>
          </w:tcPr>
          <w:p w:rsidRPr="00066AE7" w:rsidR="002A49EF" w:rsidP="002A49EF" w:rsidRDefault="002A49EF" w14:paraId="2BBEB27C" w14:textId="77777777">
            <w:pPr>
              <w:jc w:val="center"/>
              <w:rPr>
                <w:rFonts w:ascii="Times New Roman" w:hAnsi="Times New Roman" w:cs="Times New Roman"/>
              </w:rPr>
            </w:pPr>
            <w:r w:rsidRPr="00066AE7">
              <w:rPr>
                <w:rFonts w:ascii="Times New Roman" w:hAnsi="Times New Roman" w:cs="Times New Roman"/>
              </w:rPr>
              <w:t>115</w:t>
            </w:r>
          </w:p>
        </w:tc>
        <w:tc>
          <w:tcPr>
            <w:tcW w:w="1596" w:type="dxa"/>
            <w:shd w:val="clear" w:color="auto" w:fill="FFFFFF" w:themeFill="background1"/>
          </w:tcPr>
          <w:p w:rsidRPr="00066AE7" w:rsidR="002A49EF" w:rsidP="002A49EF" w:rsidRDefault="002A49EF" w14:paraId="4DD20C26" w14:textId="77777777">
            <w:pPr>
              <w:jc w:val="center"/>
              <w:rPr>
                <w:rFonts w:ascii="Times New Roman" w:hAnsi="Times New Roman" w:cs="Times New Roman"/>
              </w:rPr>
            </w:pPr>
            <w:r w:rsidRPr="00066AE7">
              <w:rPr>
                <w:rFonts w:ascii="Times New Roman" w:hAnsi="Times New Roman" w:cs="Times New Roman"/>
              </w:rPr>
              <w:t>59</w:t>
            </w:r>
          </w:p>
        </w:tc>
      </w:tr>
      <w:tr w:rsidRPr="00482BC3" w:rsidR="002A49EF" w:rsidTr="002A49EF" w14:paraId="1DB2A9C3" w14:textId="77777777">
        <w:tc>
          <w:tcPr>
            <w:tcW w:w="1384" w:type="dxa"/>
          </w:tcPr>
          <w:p w:rsidRPr="00482BC3" w:rsidR="002A49EF" w:rsidP="002A49EF" w:rsidRDefault="002A49EF" w14:paraId="51C45CB1" w14:textId="77777777">
            <w:pPr>
              <w:jc w:val="center"/>
              <w:rPr>
                <w:rFonts w:ascii="Times New Roman" w:hAnsi="Times New Roman" w:cs="Times New Roman"/>
                <w:b/>
              </w:rPr>
            </w:pPr>
            <w:r w:rsidRPr="00482BC3">
              <w:rPr>
                <w:rFonts w:ascii="Times New Roman" w:hAnsi="Times New Roman" w:cs="Times New Roman"/>
                <w:b/>
              </w:rPr>
              <w:t>TOTAL</w:t>
            </w:r>
          </w:p>
        </w:tc>
        <w:tc>
          <w:tcPr>
            <w:tcW w:w="1808" w:type="dxa"/>
          </w:tcPr>
          <w:p w:rsidRPr="00482BC3" w:rsidR="002A49EF" w:rsidP="002A49EF" w:rsidRDefault="002A49EF" w14:paraId="7524CD8F" w14:textId="77777777">
            <w:pPr>
              <w:jc w:val="center"/>
              <w:rPr>
                <w:rFonts w:ascii="Times New Roman" w:hAnsi="Times New Roman" w:cs="Times New Roman"/>
                <w:b/>
              </w:rPr>
            </w:pPr>
          </w:p>
        </w:tc>
        <w:tc>
          <w:tcPr>
            <w:tcW w:w="1027" w:type="dxa"/>
          </w:tcPr>
          <w:p w:rsidRPr="00482BC3" w:rsidR="002A49EF" w:rsidP="002A49EF" w:rsidRDefault="002A49EF" w14:paraId="1FEEF04C" w14:textId="77777777">
            <w:pPr>
              <w:jc w:val="center"/>
              <w:rPr>
                <w:rFonts w:ascii="Times New Roman" w:hAnsi="Times New Roman" w:cs="Times New Roman"/>
                <w:b/>
              </w:rPr>
            </w:pPr>
          </w:p>
        </w:tc>
        <w:tc>
          <w:tcPr>
            <w:tcW w:w="2165" w:type="dxa"/>
          </w:tcPr>
          <w:p w:rsidRPr="00482BC3" w:rsidR="002A49EF" w:rsidP="002A49EF" w:rsidRDefault="002A49EF" w14:paraId="2C854523" w14:textId="77777777">
            <w:pPr>
              <w:jc w:val="center"/>
              <w:rPr>
                <w:rFonts w:ascii="Times New Roman" w:hAnsi="Times New Roman" w:cs="Times New Roman"/>
                <w:b/>
              </w:rPr>
            </w:pPr>
          </w:p>
        </w:tc>
        <w:tc>
          <w:tcPr>
            <w:tcW w:w="1596" w:type="dxa"/>
          </w:tcPr>
          <w:p w:rsidRPr="00482BC3" w:rsidR="002A49EF" w:rsidP="002A49EF" w:rsidRDefault="002A49EF" w14:paraId="0FBA2C08" w14:textId="77777777">
            <w:pPr>
              <w:jc w:val="center"/>
              <w:rPr>
                <w:rFonts w:ascii="Times New Roman" w:hAnsi="Times New Roman" w:cs="Times New Roman"/>
                <w:b/>
              </w:rPr>
            </w:pPr>
            <w:r>
              <w:rPr>
                <w:rFonts w:ascii="Times New Roman" w:hAnsi="Times New Roman" w:cs="Times New Roman"/>
                <w:b/>
              </w:rPr>
              <w:t>2282</w:t>
            </w:r>
          </w:p>
        </w:tc>
        <w:tc>
          <w:tcPr>
            <w:tcW w:w="1596" w:type="dxa"/>
          </w:tcPr>
          <w:p w:rsidRPr="00482BC3" w:rsidR="002A49EF" w:rsidP="002A49EF" w:rsidRDefault="002A49EF" w14:paraId="7437D9FD" w14:textId="77777777">
            <w:pPr>
              <w:jc w:val="center"/>
              <w:rPr>
                <w:rFonts w:ascii="Times New Roman" w:hAnsi="Times New Roman" w:cs="Times New Roman"/>
                <w:b/>
              </w:rPr>
            </w:pPr>
            <w:r>
              <w:rPr>
                <w:rFonts w:ascii="Times New Roman" w:hAnsi="Times New Roman" w:cs="Times New Roman"/>
                <w:b/>
              </w:rPr>
              <w:t>443</w:t>
            </w:r>
          </w:p>
        </w:tc>
      </w:tr>
    </w:tbl>
    <w:p w:rsidR="002A49EF" w:rsidP="002A49EF" w:rsidRDefault="002A49EF" w14:paraId="6A275236" w14:textId="77777777">
      <w:pPr>
        <w:rPr>
          <w:rFonts w:ascii="Times New Roman" w:hAnsi="Times New Roman" w:cs="Times New Roman"/>
          <w:b/>
        </w:rPr>
      </w:pPr>
    </w:p>
    <w:p w:rsidR="002A49EF" w:rsidP="002A49EF" w:rsidRDefault="002A49EF" w14:paraId="0189E08D" w14:textId="77777777">
      <w:pPr>
        <w:rPr>
          <w:rFonts w:ascii="Times New Roman" w:hAnsi="Times New Roman" w:cs="Times New Roman"/>
          <w:b/>
        </w:rPr>
      </w:pPr>
    </w:p>
    <w:p w:rsidR="002A49EF" w:rsidP="002A49EF" w:rsidRDefault="002A49EF" w14:paraId="21782929" w14:textId="77777777">
      <w:pPr>
        <w:rPr>
          <w:rFonts w:ascii="Times New Roman" w:hAnsi="Times New Roman" w:cs="Times New Roman"/>
          <w:b/>
        </w:rPr>
      </w:pPr>
    </w:p>
    <w:p w:rsidRPr="00BF2443" w:rsidR="002A49EF" w:rsidP="002A49EF" w:rsidRDefault="002A49EF" w14:paraId="19CFDC9F" w14:textId="77777777">
      <w:pPr>
        <w:rPr>
          <w:rFonts w:ascii="Times New Roman" w:hAnsi="Times New Roman" w:cs="Times New Roman"/>
        </w:rPr>
      </w:pPr>
      <w:r w:rsidRPr="00BF2443">
        <w:rPr>
          <w:rFonts w:ascii="Times New Roman" w:hAnsi="Times New Roman" w:cs="Times New Roman"/>
        </w:rPr>
        <w:t>Table 2.</w:t>
      </w:r>
    </w:p>
    <w:tbl>
      <w:tblPr>
        <w:tblStyle w:val="TableGrid"/>
        <w:tblW w:w="0" w:type="auto"/>
        <w:tblLook w:val="04A0" w:firstRow="1" w:lastRow="0" w:firstColumn="1" w:lastColumn="0" w:noHBand="0" w:noVBand="1"/>
      </w:tblPr>
      <w:tblGrid>
        <w:gridCol w:w="1384"/>
        <w:gridCol w:w="1808"/>
        <w:gridCol w:w="1027"/>
        <w:gridCol w:w="1596"/>
        <w:gridCol w:w="1596"/>
        <w:gridCol w:w="1596"/>
      </w:tblGrid>
      <w:tr w:rsidRPr="0055546A" w:rsidR="002A49EF" w:rsidTr="002A49EF" w14:paraId="08148029" w14:textId="77777777">
        <w:tc>
          <w:tcPr>
            <w:tcW w:w="1384" w:type="dxa"/>
            <w:vAlign w:val="center"/>
          </w:tcPr>
          <w:p w:rsidRPr="0055546A" w:rsidR="002A49EF" w:rsidP="002A49EF" w:rsidRDefault="002A49EF" w14:paraId="564F6CC1" w14:textId="77777777">
            <w:pPr>
              <w:jc w:val="center"/>
              <w:rPr>
                <w:rFonts w:ascii="Times New Roman" w:hAnsi="Times New Roman" w:cs="Times New Roman"/>
              </w:rPr>
            </w:pPr>
            <w:r>
              <w:rPr>
                <w:rFonts w:ascii="Times New Roman" w:hAnsi="Times New Roman" w:cs="Times New Roman"/>
              </w:rPr>
              <w:t>Crab category</w:t>
            </w:r>
          </w:p>
        </w:tc>
        <w:tc>
          <w:tcPr>
            <w:tcW w:w="1808" w:type="dxa"/>
            <w:vAlign w:val="center"/>
          </w:tcPr>
          <w:p w:rsidRPr="0055546A" w:rsidR="002A49EF" w:rsidP="002A49EF" w:rsidRDefault="002A49EF" w14:paraId="400C1805" w14:textId="77777777">
            <w:pPr>
              <w:jc w:val="center"/>
              <w:rPr>
                <w:rFonts w:ascii="Times New Roman" w:hAnsi="Times New Roman" w:cs="Times New Roman"/>
              </w:rPr>
            </w:pPr>
            <w:r w:rsidRPr="0055546A">
              <w:rPr>
                <w:rFonts w:ascii="Times New Roman" w:hAnsi="Times New Roman" w:cs="Times New Roman"/>
              </w:rPr>
              <w:t>Treatment</w:t>
            </w:r>
          </w:p>
        </w:tc>
        <w:tc>
          <w:tcPr>
            <w:tcW w:w="1027" w:type="dxa"/>
            <w:vAlign w:val="center"/>
          </w:tcPr>
          <w:p w:rsidRPr="0055546A" w:rsidR="002A49EF" w:rsidP="002A49EF" w:rsidRDefault="002A49EF" w14:paraId="2B024931" w14:textId="77777777">
            <w:pPr>
              <w:jc w:val="center"/>
              <w:rPr>
                <w:rFonts w:ascii="Times New Roman" w:hAnsi="Times New Roman" w:cs="Times New Roman"/>
              </w:rPr>
            </w:pPr>
            <w:r w:rsidRPr="0055546A">
              <w:rPr>
                <w:rFonts w:ascii="Times New Roman" w:hAnsi="Times New Roman" w:cs="Times New Roman"/>
              </w:rPr>
              <w:t>Sex</w:t>
            </w:r>
          </w:p>
        </w:tc>
        <w:tc>
          <w:tcPr>
            <w:tcW w:w="1596" w:type="dxa"/>
            <w:vAlign w:val="center"/>
          </w:tcPr>
          <w:p w:rsidRPr="0055546A" w:rsidR="002A49EF" w:rsidP="002A49EF" w:rsidRDefault="002A49EF" w14:paraId="11BE9A52" w14:textId="77777777">
            <w:pPr>
              <w:jc w:val="center"/>
              <w:rPr>
                <w:rFonts w:ascii="Times New Roman" w:hAnsi="Times New Roman" w:cs="Times New Roman"/>
              </w:rPr>
            </w:pPr>
            <w:proofErr w:type="gramStart"/>
            <w:r>
              <w:rPr>
                <w:rFonts w:ascii="Times New Roman" w:hAnsi="Times New Roman" w:cs="Times New Roman"/>
              </w:rPr>
              <w:t>n</w:t>
            </w:r>
            <w:proofErr w:type="gramEnd"/>
          </w:p>
        </w:tc>
        <w:tc>
          <w:tcPr>
            <w:tcW w:w="1596" w:type="dxa"/>
            <w:vAlign w:val="center"/>
          </w:tcPr>
          <w:p w:rsidRPr="0055546A" w:rsidR="002A49EF" w:rsidP="002A49EF" w:rsidRDefault="002A49EF" w14:paraId="5832F422" w14:textId="77777777">
            <w:pPr>
              <w:jc w:val="center"/>
              <w:rPr>
                <w:rFonts w:ascii="Times New Roman" w:hAnsi="Times New Roman" w:cs="Times New Roman"/>
              </w:rPr>
            </w:pPr>
            <w:r>
              <w:rPr>
                <w:rFonts w:ascii="Times New Roman" w:hAnsi="Times New Roman" w:cs="Times New Roman"/>
              </w:rPr>
              <w:t>Mean dry content weight (mg)</w:t>
            </w:r>
          </w:p>
        </w:tc>
        <w:tc>
          <w:tcPr>
            <w:tcW w:w="1596" w:type="dxa"/>
            <w:vAlign w:val="center"/>
          </w:tcPr>
          <w:p w:rsidRPr="0055546A" w:rsidR="002A49EF" w:rsidP="002A49EF" w:rsidRDefault="002A49EF" w14:paraId="35CCACF8" w14:textId="77777777">
            <w:pPr>
              <w:jc w:val="center"/>
              <w:rPr>
                <w:rFonts w:ascii="Times New Roman" w:hAnsi="Times New Roman" w:cs="Times New Roman"/>
              </w:rPr>
            </w:pPr>
            <w:r>
              <w:rPr>
                <w:rFonts w:ascii="Times New Roman" w:hAnsi="Times New Roman" w:cs="Times New Roman"/>
              </w:rPr>
              <w:t>St. dev.</w:t>
            </w:r>
          </w:p>
        </w:tc>
      </w:tr>
      <w:tr w:rsidRPr="00066AE7" w:rsidR="002A49EF" w:rsidTr="002A49EF" w14:paraId="76C873C7" w14:textId="77777777">
        <w:tc>
          <w:tcPr>
            <w:tcW w:w="1384" w:type="dxa"/>
          </w:tcPr>
          <w:p w:rsidRPr="0055546A" w:rsidR="002A49EF" w:rsidP="002A49EF" w:rsidRDefault="002A49EF" w14:paraId="1585651C" w14:textId="77777777">
            <w:pPr>
              <w:jc w:val="center"/>
              <w:rPr>
                <w:rFonts w:ascii="Times New Roman" w:hAnsi="Times New Roman" w:cs="Times New Roman"/>
              </w:rPr>
            </w:pPr>
            <w:r w:rsidRPr="00066AE7">
              <w:rPr>
                <w:rFonts w:ascii="Times New Roman" w:hAnsi="Times New Roman" w:cs="Times New Roman"/>
              </w:rPr>
              <w:t>&lt; 50 mm</w:t>
            </w:r>
          </w:p>
        </w:tc>
        <w:tc>
          <w:tcPr>
            <w:tcW w:w="1808" w:type="dxa"/>
          </w:tcPr>
          <w:p w:rsidRPr="0055546A" w:rsidR="002A49EF" w:rsidP="002A49EF" w:rsidRDefault="002A49EF" w14:paraId="3984B033" w14:textId="77777777">
            <w:pPr>
              <w:jc w:val="center"/>
              <w:rPr>
                <w:rFonts w:ascii="Times New Roman" w:hAnsi="Times New Roman" w:cs="Times New Roman"/>
              </w:rPr>
            </w:pPr>
            <w:r>
              <w:rPr>
                <w:rFonts w:ascii="Times New Roman" w:hAnsi="Times New Roman" w:cs="Times New Roman"/>
              </w:rPr>
              <w:t>Trap</w:t>
            </w:r>
          </w:p>
        </w:tc>
        <w:tc>
          <w:tcPr>
            <w:tcW w:w="1027" w:type="dxa"/>
            <w:tcBorders>
              <w:bottom w:val="single" w:color="auto" w:sz="4" w:space="0"/>
            </w:tcBorders>
            <w:shd w:val="clear" w:color="auto" w:fill="FFFFFF" w:themeFill="background1"/>
          </w:tcPr>
          <w:p w:rsidRPr="00066AE7" w:rsidR="002A49EF" w:rsidP="002A49EF" w:rsidRDefault="002A49EF" w14:paraId="326863E1" w14:textId="77777777">
            <w:pPr>
              <w:jc w:val="center"/>
              <w:rPr>
                <w:rFonts w:ascii="Times New Roman" w:hAnsi="Times New Roman" w:cs="Times New Roman"/>
              </w:rPr>
            </w:pPr>
            <w:r w:rsidRPr="00066AE7">
              <w:rPr>
                <w:rFonts w:ascii="Times New Roman" w:hAnsi="Times New Roman" w:cs="Times New Roman"/>
              </w:rPr>
              <w:t>F</w:t>
            </w:r>
          </w:p>
        </w:tc>
        <w:tc>
          <w:tcPr>
            <w:tcW w:w="1596" w:type="dxa"/>
            <w:tcBorders>
              <w:bottom w:val="single" w:color="auto" w:sz="4" w:space="0"/>
            </w:tcBorders>
            <w:shd w:val="clear" w:color="auto" w:fill="FFFFFF" w:themeFill="background1"/>
          </w:tcPr>
          <w:p w:rsidRPr="00066AE7" w:rsidR="002A49EF" w:rsidP="002A49EF" w:rsidRDefault="002A49EF" w14:paraId="69CC6FEC" w14:textId="77777777">
            <w:pPr>
              <w:jc w:val="center"/>
              <w:rPr>
                <w:rFonts w:ascii="Times New Roman" w:hAnsi="Times New Roman" w:cs="Times New Roman"/>
              </w:rPr>
            </w:pPr>
            <w:r>
              <w:rPr>
                <w:rFonts w:ascii="Times New Roman" w:hAnsi="Times New Roman" w:cs="Times New Roman"/>
              </w:rPr>
              <w:t>1</w:t>
            </w:r>
          </w:p>
        </w:tc>
        <w:tc>
          <w:tcPr>
            <w:tcW w:w="1596" w:type="dxa"/>
            <w:tcBorders>
              <w:bottom w:val="single" w:color="auto" w:sz="4" w:space="0"/>
            </w:tcBorders>
            <w:shd w:val="clear" w:color="auto" w:fill="FFFFFF" w:themeFill="background1"/>
          </w:tcPr>
          <w:p w:rsidRPr="00066AE7" w:rsidR="002A49EF" w:rsidP="002A49EF" w:rsidRDefault="002A49EF" w14:paraId="62EEB1FC" w14:textId="77777777">
            <w:pPr>
              <w:jc w:val="center"/>
              <w:rPr>
                <w:rFonts w:ascii="Times New Roman" w:hAnsi="Times New Roman" w:cs="Times New Roman"/>
              </w:rPr>
            </w:pPr>
            <w:r>
              <w:rPr>
                <w:rFonts w:ascii="Times New Roman" w:hAnsi="Times New Roman" w:cs="Times New Roman"/>
              </w:rPr>
              <w:t>14.0</w:t>
            </w:r>
          </w:p>
        </w:tc>
        <w:tc>
          <w:tcPr>
            <w:tcW w:w="1596" w:type="dxa"/>
            <w:tcBorders>
              <w:bottom w:val="single" w:color="auto" w:sz="4" w:space="0"/>
            </w:tcBorders>
            <w:shd w:val="clear" w:color="auto" w:fill="FFFFFF" w:themeFill="background1"/>
          </w:tcPr>
          <w:p w:rsidRPr="00066AE7" w:rsidR="002A49EF" w:rsidP="002A49EF" w:rsidRDefault="002A49EF" w14:paraId="7A2EF70C" w14:textId="77777777">
            <w:pPr>
              <w:jc w:val="center"/>
              <w:rPr>
                <w:rFonts w:ascii="Times New Roman" w:hAnsi="Times New Roman" w:cs="Times New Roman"/>
              </w:rPr>
            </w:pPr>
            <w:r>
              <w:rPr>
                <w:rFonts w:ascii="Times New Roman" w:hAnsi="Times New Roman" w:cs="Times New Roman"/>
              </w:rPr>
              <w:t>-</w:t>
            </w:r>
          </w:p>
        </w:tc>
      </w:tr>
      <w:tr w:rsidRPr="00066AE7" w:rsidR="002A49EF" w:rsidTr="002A49EF" w14:paraId="220D99D5" w14:textId="77777777">
        <w:tc>
          <w:tcPr>
            <w:tcW w:w="1384" w:type="dxa"/>
          </w:tcPr>
          <w:p w:rsidRPr="0055546A" w:rsidR="002A49EF" w:rsidP="002A49EF" w:rsidRDefault="002A49EF" w14:paraId="030E9335" w14:textId="77777777">
            <w:pPr>
              <w:jc w:val="center"/>
              <w:rPr>
                <w:rFonts w:ascii="Times New Roman" w:hAnsi="Times New Roman" w:cs="Times New Roman"/>
              </w:rPr>
            </w:pPr>
          </w:p>
        </w:tc>
        <w:tc>
          <w:tcPr>
            <w:tcW w:w="1808" w:type="dxa"/>
          </w:tcPr>
          <w:p w:rsidRPr="0055546A" w:rsidR="002A49EF" w:rsidP="002A49EF" w:rsidRDefault="002A49EF" w14:paraId="6131F9BF" w14:textId="77777777">
            <w:pPr>
              <w:jc w:val="center"/>
              <w:rPr>
                <w:rFonts w:ascii="Times New Roman" w:hAnsi="Times New Roman" w:cs="Times New Roman"/>
              </w:rPr>
            </w:pPr>
            <w:r>
              <w:rPr>
                <w:rFonts w:ascii="Times New Roman" w:hAnsi="Times New Roman" w:cs="Times New Roman"/>
              </w:rPr>
              <w:t>Trawl</w:t>
            </w:r>
          </w:p>
        </w:tc>
        <w:tc>
          <w:tcPr>
            <w:tcW w:w="1027" w:type="dxa"/>
            <w:shd w:val="clear" w:color="auto" w:fill="FFFFFF" w:themeFill="background1"/>
          </w:tcPr>
          <w:p w:rsidRPr="00066AE7" w:rsidR="002A49EF" w:rsidP="002A49EF" w:rsidRDefault="002A49EF" w14:paraId="5546F5A5"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1E4AA2F2" w14:textId="77777777">
            <w:pPr>
              <w:jc w:val="center"/>
              <w:rPr>
                <w:rFonts w:ascii="Times New Roman" w:hAnsi="Times New Roman" w:cs="Times New Roman"/>
              </w:rPr>
            </w:pPr>
            <w:r>
              <w:rPr>
                <w:rFonts w:ascii="Times New Roman" w:hAnsi="Times New Roman" w:cs="Times New Roman"/>
              </w:rPr>
              <w:t>76</w:t>
            </w:r>
          </w:p>
        </w:tc>
        <w:tc>
          <w:tcPr>
            <w:tcW w:w="1596" w:type="dxa"/>
            <w:shd w:val="clear" w:color="auto" w:fill="FFFFFF" w:themeFill="background1"/>
          </w:tcPr>
          <w:p w:rsidRPr="00066AE7" w:rsidR="002A49EF" w:rsidP="002A49EF" w:rsidRDefault="002A49EF" w14:paraId="3059D5E3" w14:textId="77777777">
            <w:pPr>
              <w:jc w:val="center"/>
              <w:rPr>
                <w:rFonts w:ascii="Times New Roman" w:hAnsi="Times New Roman" w:cs="Times New Roman"/>
              </w:rPr>
            </w:pPr>
            <w:r>
              <w:rPr>
                <w:rFonts w:ascii="Times New Roman" w:hAnsi="Times New Roman" w:cs="Times New Roman"/>
              </w:rPr>
              <w:t>21.30</w:t>
            </w:r>
          </w:p>
        </w:tc>
        <w:tc>
          <w:tcPr>
            <w:tcW w:w="1596" w:type="dxa"/>
            <w:shd w:val="clear" w:color="auto" w:fill="FFFFFF" w:themeFill="background1"/>
          </w:tcPr>
          <w:p w:rsidRPr="00066AE7" w:rsidR="002A49EF" w:rsidP="002A49EF" w:rsidRDefault="002A49EF" w14:paraId="016F333F" w14:textId="77777777">
            <w:pPr>
              <w:jc w:val="center"/>
              <w:rPr>
                <w:rFonts w:ascii="Times New Roman" w:hAnsi="Times New Roman" w:cs="Times New Roman"/>
              </w:rPr>
            </w:pPr>
            <w:r>
              <w:rPr>
                <w:rFonts w:ascii="Times New Roman" w:hAnsi="Times New Roman" w:cs="Times New Roman"/>
              </w:rPr>
              <w:t>31.76</w:t>
            </w:r>
          </w:p>
        </w:tc>
      </w:tr>
      <w:tr w:rsidRPr="00066AE7" w:rsidR="002A49EF" w:rsidTr="002A49EF" w14:paraId="475F4038" w14:textId="77777777">
        <w:tc>
          <w:tcPr>
            <w:tcW w:w="1384" w:type="dxa"/>
          </w:tcPr>
          <w:p w:rsidRPr="0055546A" w:rsidR="002A49EF" w:rsidP="002A49EF" w:rsidRDefault="002A49EF" w14:paraId="7ED33EB8" w14:textId="77777777">
            <w:pPr>
              <w:jc w:val="center"/>
              <w:rPr>
                <w:rFonts w:ascii="Times New Roman" w:hAnsi="Times New Roman" w:cs="Times New Roman"/>
              </w:rPr>
            </w:pPr>
          </w:p>
        </w:tc>
        <w:tc>
          <w:tcPr>
            <w:tcW w:w="1808" w:type="dxa"/>
          </w:tcPr>
          <w:p w:rsidRPr="0055546A" w:rsidR="002A49EF" w:rsidP="002A49EF" w:rsidRDefault="002A49EF" w14:paraId="091A02FC" w14:textId="77777777">
            <w:pPr>
              <w:jc w:val="center"/>
              <w:rPr>
                <w:rFonts w:ascii="Times New Roman" w:hAnsi="Times New Roman" w:cs="Times New Roman"/>
              </w:rPr>
            </w:pPr>
            <w:r>
              <w:rPr>
                <w:rFonts w:ascii="Times New Roman" w:hAnsi="Times New Roman" w:cs="Times New Roman"/>
              </w:rPr>
              <w:t>Trap</w:t>
            </w:r>
          </w:p>
        </w:tc>
        <w:tc>
          <w:tcPr>
            <w:tcW w:w="1027" w:type="dxa"/>
            <w:tcBorders>
              <w:bottom w:val="single" w:color="auto" w:sz="4" w:space="0"/>
            </w:tcBorders>
            <w:shd w:val="clear" w:color="auto" w:fill="FFFFFF" w:themeFill="background1"/>
          </w:tcPr>
          <w:p w:rsidRPr="00066AE7" w:rsidR="002A49EF" w:rsidP="002A49EF" w:rsidRDefault="002A49EF" w14:paraId="45F1293B" w14:textId="77777777">
            <w:pPr>
              <w:jc w:val="center"/>
              <w:rPr>
                <w:rFonts w:ascii="Times New Roman" w:hAnsi="Times New Roman" w:cs="Times New Roman"/>
              </w:rPr>
            </w:pPr>
            <w:r>
              <w:rPr>
                <w:rFonts w:ascii="Times New Roman" w:hAnsi="Times New Roman" w:cs="Times New Roman"/>
              </w:rPr>
              <w:t>M</w:t>
            </w:r>
          </w:p>
        </w:tc>
        <w:tc>
          <w:tcPr>
            <w:tcW w:w="1596" w:type="dxa"/>
            <w:tcBorders>
              <w:bottom w:val="single" w:color="auto" w:sz="4" w:space="0"/>
            </w:tcBorders>
            <w:shd w:val="clear" w:color="auto" w:fill="FFFFFF" w:themeFill="background1"/>
          </w:tcPr>
          <w:p w:rsidRPr="00066AE7" w:rsidR="002A49EF" w:rsidP="002A49EF" w:rsidRDefault="002A49EF" w14:paraId="4FC7924D" w14:textId="77777777">
            <w:pPr>
              <w:jc w:val="center"/>
              <w:rPr>
                <w:rFonts w:ascii="Times New Roman" w:hAnsi="Times New Roman" w:cs="Times New Roman"/>
              </w:rPr>
            </w:pPr>
            <w:r>
              <w:rPr>
                <w:rFonts w:ascii="Times New Roman" w:hAnsi="Times New Roman" w:cs="Times New Roman"/>
              </w:rPr>
              <w:t>2</w:t>
            </w:r>
          </w:p>
        </w:tc>
        <w:tc>
          <w:tcPr>
            <w:tcW w:w="1596" w:type="dxa"/>
            <w:tcBorders>
              <w:bottom w:val="single" w:color="auto" w:sz="4" w:space="0"/>
            </w:tcBorders>
            <w:shd w:val="clear" w:color="auto" w:fill="FFFFFF" w:themeFill="background1"/>
          </w:tcPr>
          <w:p w:rsidRPr="00066AE7" w:rsidR="002A49EF" w:rsidP="002A49EF" w:rsidRDefault="002A49EF" w14:paraId="364473F5" w14:textId="77777777">
            <w:pPr>
              <w:jc w:val="center"/>
              <w:rPr>
                <w:rFonts w:ascii="Times New Roman" w:hAnsi="Times New Roman" w:cs="Times New Roman"/>
              </w:rPr>
            </w:pPr>
            <w:r>
              <w:rPr>
                <w:rFonts w:ascii="Times New Roman" w:hAnsi="Times New Roman" w:cs="Times New Roman"/>
              </w:rPr>
              <w:t>1.55</w:t>
            </w:r>
          </w:p>
        </w:tc>
        <w:tc>
          <w:tcPr>
            <w:tcW w:w="1596" w:type="dxa"/>
            <w:tcBorders>
              <w:bottom w:val="single" w:color="auto" w:sz="4" w:space="0"/>
            </w:tcBorders>
            <w:shd w:val="clear" w:color="auto" w:fill="FFFFFF" w:themeFill="background1"/>
          </w:tcPr>
          <w:p w:rsidRPr="00066AE7" w:rsidR="002A49EF" w:rsidP="002A49EF" w:rsidRDefault="002A49EF" w14:paraId="7B214BA0" w14:textId="77777777">
            <w:pPr>
              <w:jc w:val="center"/>
              <w:rPr>
                <w:rFonts w:ascii="Times New Roman" w:hAnsi="Times New Roman" w:cs="Times New Roman"/>
              </w:rPr>
            </w:pPr>
            <w:r>
              <w:rPr>
                <w:rFonts w:ascii="Times New Roman" w:hAnsi="Times New Roman" w:cs="Times New Roman"/>
              </w:rPr>
              <w:t>1.63</w:t>
            </w:r>
          </w:p>
        </w:tc>
      </w:tr>
      <w:tr w:rsidRPr="00066AE7" w:rsidR="002A49EF" w:rsidTr="002A49EF" w14:paraId="2A27B261" w14:textId="77777777">
        <w:tc>
          <w:tcPr>
            <w:tcW w:w="1384" w:type="dxa"/>
          </w:tcPr>
          <w:p w:rsidRPr="0055546A" w:rsidR="002A49EF" w:rsidP="002A49EF" w:rsidRDefault="002A49EF" w14:paraId="2C2F915E" w14:textId="77777777">
            <w:pPr>
              <w:jc w:val="center"/>
              <w:rPr>
                <w:rFonts w:ascii="Times New Roman" w:hAnsi="Times New Roman" w:cs="Times New Roman"/>
              </w:rPr>
            </w:pPr>
          </w:p>
        </w:tc>
        <w:tc>
          <w:tcPr>
            <w:tcW w:w="1808" w:type="dxa"/>
          </w:tcPr>
          <w:p w:rsidRPr="0055546A" w:rsidR="002A49EF" w:rsidP="002A49EF" w:rsidRDefault="002A49EF" w14:paraId="37E881A4" w14:textId="77777777">
            <w:pPr>
              <w:jc w:val="center"/>
              <w:rPr>
                <w:rFonts w:ascii="Times New Roman" w:hAnsi="Times New Roman" w:cs="Times New Roman"/>
              </w:rPr>
            </w:pPr>
            <w:r>
              <w:rPr>
                <w:rFonts w:ascii="Times New Roman" w:hAnsi="Times New Roman" w:cs="Times New Roman"/>
              </w:rPr>
              <w:t>Trawl</w:t>
            </w:r>
          </w:p>
        </w:tc>
        <w:tc>
          <w:tcPr>
            <w:tcW w:w="1027" w:type="dxa"/>
            <w:shd w:val="clear" w:color="auto" w:fill="FFFFFF" w:themeFill="background1"/>
          </w:tcPr>
          <w:p w:rsidRPr="00066AE7" w:rsidR="002A49EF" w:rsidP="002A49EF" w:rsidRDefault="002A49EF" w14:paraId="6DC236C9"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4EBC9E6D" w14:textId="77777777">
            <w:pPr>
              <w:jc w:val="center"/>
              <w:rPr>
                <w:rFonts w:ascii="Times New Roman" w:hAnsi="Times New Roman" w:cs="Times New Roman"/>
              </w:rPr>
            </w:pPr>
            <w:r>
              <w:rPr>
                <w:rFonts w:ascii="Times New Roman" w:hAnsi="Times New Roman" w:cs="Times New Roman"/>
              </w:rPr>
              <w:t>20</w:t>
            </w:r>
          </w:p>
        </w:tc>
        <w:tc>
          <w:tcPr>
            <w:tcW w:w="1596" w:type="dxa"/>
            <w:shd w:val="clear" w:color="auto" w:fill="FFFFFF" w:themeFill="background1"/>
          </w:tcPr>
          <w:p w:rsidRPr="00066AE7" w:rsidR="002A49EF" w:rsidP="002A49EF" w:rsidRDefault="002A49EF" w14:paraId="35169A88" w14:textId="77777777">
            <w:pPr>
              <w:jc w:val="center"/>
              <w:rPr>
                <w:rFonts w:ascii="Times New Roman" w:hAnsi="Times New Roman" w:cs="Times New Roman"/>
              </w:rPr>
            </w:pPr>
            <w:r>
              <w:rPr>
                <w:rFonts w:ascii="Times New Roman" w:hAnsi="Times New Roman" w:cs="Times New Roman"/>
              </w:rPr>
              <w:t>16.36</w:t>
            </w:r>
          </w:p>
        </w:tc>
        <w:tc>
          <w:tcPr>
            <w:tcW w:w="1596" w:type="dxa"/>
            <w:shd w:val="clear" w:color="auto" w:fill="FFFFFF" w:themeFill="background1"/>
          </w:tcPr>
          <w:p w:rsidRPr="00066AE7" w:rsidR="002A49EF" w:rsidP="002A49EF" w:rsidRDefault="002A49EF" w14:paraId="3F333291" w14:textId="77777777">
            <w:pPr>
              <w:jc w:val="center"/>
              <w:rPr>
                <w:rFonts w:ascii="Times New Roman" w:hAnsi="Times New Roman" w:cs="Times New Roman"/>
              </w:rPr>
            </w:pPr>
            <w:r>
              <w:rPr>
                <w:rFonts w:ascii="Times New Roman" w:hAnsi="Times New Roman" w:cs="Times New Roman"/>
              </w:rPr>
              <w:t>22.00</w:t>
            </w:r>
          </w:p>
        </w:tc>
      </w:tr>
      <w:tr w:rsidRPr="00066AE7" w:rsidR="002A49EF" w:rsidTr="002A49EF" w14:paraId="79121CB0" w14:textId="77777777">
        <w:tc>
          <w:tcPr>
            <w:tcW w:w="1384" w:type="dxa"/>
          </w:tcPr>
          <w:p w:rsidRPr="0055546A" w:rsidR="002A49EF" w:rsidP="002A49EF" w:rsidRDefault="002A49EF" w14:paraId="4FF2F493" w14:textId="77777777">
            <w:pPr>
              <w:jc w:val="center"/>
              <w:rPr>
                <w:rFonts w:ascii="Times New Roman" w:hAnsi="Times New Roman" w:cs="Times New Roman"/>
              </w:rPr>
            </w:pPr>
            <w:r>
              <w:rPr>
                <w:rFonts w:ascii="Times New Roman" w:hAnsi="Times New Roman" w:cs="Times New Roman"/>
              </w:rPr>
              <w:t>50-75 mm</w:t>
            </w:r>
          </w:p>
        </w:tc>
        <w:tc>
          <w:tcPr>
            <w:tcW w:w="1808" w:type="dxa"/>
          </w:tcPr>
          <w:p w:rsidRPr="0055546A" w:rsidR="002A49EF" w:rsidP="002A49EF" w:rsidRDefault="002A49EF" w14:paraId="369D943A" w14:textId="77777777">
            <w:pPr>
              <w:jc w:val="center"/>
              <w:rPr>
                <w:rFonts w:ascii="Times New Roman" w:hAnsi="Times New Roman" w:cs="Times New Roman"/>
              </w:rPr>
            </w:pPr>
            <w:r>
              <w:rPr>
                <w:rFonts w:ascii="Times New Roman" w:hAnsi="Times New Roman" w:cs="Times New Roman"/>
              </w:rPr>
              <w:t>Trap</w:t>
            </w:r>
          </w:p>
        </w:tc>
        <w:tc>
          <w:tcPr>
            <w:tcW w:w="1027" w:type="dxa"/>
            <w:tcBorders>
              <w:bottom w:val="single" w:color="auto" w:sz="4" w:space="0"/>
            </w:tcBorders>
            <w:shd w:val="clear" w:color="auto" w:fill="FFFFFF" w:themeFill="background1"/>
          </w:tcPr>
          <w:p w:rsidRPr="00066AE7" w:rsidR="002A49EF" w:rsidP="002A49EF" w:rsidRDefault="002A49EF" w14:paraId="564C5354" w14:textId="77777777">
            <w:pPr>
              <w:jc w:val="center"/>
              <w:rPr>
                <w:rFonts w:ascii="Times New Roman" w:hAnsi="Times New Roman" w:cs="Times New Roman"/>
              </w:rPr>
            </w:pPr>
            <w:r>
              <w:rPr>
                <w:rFonts w:ascii="Times New Roman" w:hAnsi="Times New Roman" w:cs="Times New Roman"/>
              </w:rPr>
              <w:t>F</w:t>
            </w:r>
          </w:p>
        </w:tc>
        <w:tc>
          <w:tcPr>
            <w:tcW w:w="1596" w:type="dxa"/>
            <w:tcBorders>
              <w:bottom w:val="single" w:color="auto" w:sz="4" w:space="0"/>
            </w:tcBorders>
            <w:shd w:val="clear" w:color="auto" w:fill="FFFFFF" w:themeFill="background1"/>
          </w:tcPr>
          <w:p w:rsidRPr="00066AE7" w:rsidR="002A49EF" w:rsidP="002A49EF" w:rsidRDefault="002A49EF" w14:paraId="4925AAB0" w14:textId="77777777">
            <w:pPr>
              <w:jc w:val="center"/>
              <w:rPr>
                <w:rFonts w:ascii="Times New Roman" w:hAnsi="Times New Roman" w:cs="Times New Roman"/>
              </w:rPr>
            </w:pPr>
            <w:r>
              <w:rPr>
                <w:rFonts w:ascii="Times New Roman" w:hAnsi="Times New Roman" w:cs="Times New Roman"/>
              </w:rPr>
              <w:t>211</w:t>
            </w:r>
          </w:p>
        </w:tc>
        <w:tc>
          <w:tcPr>
            <w:tcW w:w="1596" w:type="dxa"/>
            <w:tcBorders>
              <w:bottom w:val="single" w:color="auto" w:sz="4" w:space="0"/>
            </w:tcBorders>
            <w:shd w:val="clear" w:color="auto" w:fill="FFFFFF" w:themeFill="background1"/>
          </w:tcPr>
          <w:p w:rsidRPr="00066AE7" w:rsidR="002A49EF" w:rsidP="002A49EF" w:rsidRDefault="002A49EF" w14:paraId="4511EE5D" w14:textId="77777777">
            <w:pPr>
              <w:jc w:val="center"/>
              <w:rPr>
                <w:rFonts w:ascii="Times New Roman" w:hAnsi="Times New Roman" w:cs="Times New Roman"/>
              </w:rPr>
            </w:pPr>
            <w:r>
              <w:rPr>
                <w:rFonts w:ascii="Times New Roman" w:hAnsi="Times New Roman" w:cs="Times New Roman"/>
              </w:rPr>
              <w:t>60.07</w:t>
            </w:r>
          </w:p>
        </w:tc>
        <w:tc>
          <w:tcPr>
            <w:tcW w:w="1596" w:type="dxa"/>
            <w:tcBorders>
              <w:bottom w:val="single" w:color="auto" w:sz="4" w:space="0"/>
            </w:tcBorders>
            <w:shd w:val="clear" w:color="auto" w:fill="FFFFFF" w:themeFill="background1"/>
          </w:tcPr>
          <w:p w:rsidRPr="00066AE7" w:rsidR="002A49EF" w:rsidP="002A49EF" w:rsidRDefault="002A49EF" w14:paraId="5BF24A1D" w14:textId="77777777">
            <w:pPr>
              <w:jc w:val="center"/>
              <w:rPr>
                <w:rFonts w:ascii="Times New Roman" w:hAnsi="Times New Roman" w:cs="Times New Roman"/>
              </w:rPr>
            </w:pPr>
            <w:r>
              <w:rPr>
                <w:rFonts w:ascii="Times New Roman" w:hAnsi="Times New Roman" w:cs="Times New Roman"/>
              </w:rPr>
              <w:t>87.85</w:t>
            </w:r>
          </w:p>
        </w:tc>
      </w:tr>
      <w:tr w:rsidRPr="00066AE7" w:rsidR="002A49EF" w:rsidTr="002A49EF" w14:paraId="40E7B6A7" w14:textId="77777777">
        <w:tc>
          <w:tcPr>
            <w:tcW w:w="1384" w:type="dxa"/>
          </w:tcPr>
          <w:p w:rsidRPr="0055546A" w:rsidR="002A49EF" w:rsidP="002A49EF" w:rsidRDefault="002A49EF" w14:paraId="46E38A31" w14:textId="77777777">
            <w:pPr>
              <w:jc w:val="center"/>
              <w:rPr>
                <w:rFonts w:ascii="Times New Roman" w:hAnsi="Times New Roman" w:cs="Times New Roman"/>
              </w:rPr>
            </w:pPr>
          </w:p>
        </w:tc>
        <w:tc>
          <w:tcPr>
            <w:tcW w:w="1808" w:type="dxa"/>
          </w:tcPr>
          <w:p w:rsidRPr="0055546A" w:rsidR="002A49EF" w:rsidP="002A49EF" w:rsidRDefault="002A49EF" w14:paraId="22395631" w14:textId="77777777">
            <w:pPr>
              <w:jc w:val="center"/>
              <w:rPr>
                <w:rFonts w:ascii="Times New Roman" w:hAnsi="Times New Roman" w:cs="Times New Roman"/>
              </w:rPr>
            </w:pPr>
            <w:r>
              <w:rPr>
                <w:rFonts w:ascii="Times New Roman" w:hAnsi="Times New Roman" w:cs="Times New Roman"/>
              </w:rPr>
              <w:t>Trawl</w:t>
            </w:r>
          </w:p>
        </w:tc>
        <w:tc>
          <w:tcPr>
            <w:tcW w:w="1027" w:type="dxa"/>
            <w:shd w:val="clear" w:color="auto" w:fill="FFFFFF" w:themeFill="background1"/>
          </w:tcPr>
          <w:p w:rsidRPr="00066AE7" w:rsidR="002A49EF" w:rsidP="002A49EF" w:rsidRDefault="002A49EF" w14:paraId="0CAC47DB"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484D5CEC" w14:textId="77777777">
            <w:pPr>
              <w:jc w:val="center"/>
              <w:rPr>
                <w:rFonts w:ascii="Times New Roman" w:hAnsi="Times New Roman" w:cs="Times New Roman"/>
              </w:rPr>
            </w:pPr>
            <w:r>
              <w:rPr>
                <w:rFonts w:ascii="Times New Roman" w:hAnsi="Times New Roman" w:cs="Times New Roman"/>
              </w:rPr>
              <w:t>442</w:t>
            </w:r>
          </w:p>
        </w:tc>
        <w:tc>
          <w:tcPr>
            <w:tcW w:w="1596" w:type="dxa"/>
            <w:shd w:val="clear" w:color="auto" w:fill="FFFFFF" w:themeFill="background1"/>
          </w:tcPr>
          <w:p w:rsidRPr="00066AE7" w:rsidR="002A49EF" w:rsidP="002A49EF" w:rsidRDefault="002A49EF" w14:paraId="5AF2A4B2" w14:textId="77777777">
            <w:pPr>
              <w:jc w:val="center"/>
              <w:rPr>
                <w:rFonts w:ascii="Times New Roman" w:hAnsi="Times New Roman" w:cs="Times New Roman"/>
              </w:rPr>
            </w:pPr>
            <w:r>
              <w:rPr>
                <w:rFonts w:ascii="Times New Roman" w:hAnsi="Times New Roman" w:cs="Times New Roman"/>
              </w:rPr>
              <w:t>23.33</w:t>
            </w:r>
          </w:p>
        </w:tc>
        <w:tc>
          <w:tcPr>
            <w:tcW w:w="1596" w:type="dxa"/>
            <w:shd w:val="clear" w:color="auto" w:fill="FFFFFF" w:themeFill="background1"/>
          </w:tcPr>
          <w:p w:rsidRPr="00066AE7" w:rsidR="002A49EF" w:rsidP="002A49EF" w:rsidRDefault="002A49EF" w14:paraId="29A52E23" w14:textId="77777777">
            <w:pPr>
              <w:jc w:val="center"/>
              <w:rPr>
                <w:rFonts w:ascii="Times New Roman" w:hAnsi="Times New Roman" w:cs="Times New Roman"/>
              </w:rPr>
            </w:pPr>
            <w:r>
              <w:rPr>
                <w:rFonts w:ascii="Times New Roman" w:hAnsi="Times New Roman" w:cs="Times New Roman"/>
              </w:rPr>
              <w:t>35.95</w:t>
            </w:r>
          </w:p>
        </w:tc>
      </w:tr>
      <w:tr w:rsidRPr="00066AE7" w:rsidR="002A49EF" w:rsidTr="002A49EF" w14:paraId="32297696" w14:textId="77777777">
        <w:tc>
          <w:tcPr>
            <w:tcW w:w="1384" w:type="dxa"/>
          </w:tcPr>
          <w:p w:rsidRPr="0055546A" w:rsidR="002A49EF" w:rsidP="002A49EF" w:rsidRDefault="002A49EF" w14:paraId="1456F884" w14:textId="77777777">
            <w:pPr>
              <w:jc w:val="center"/>
              <w:rPr>
                <w:rFonts w:ascii="Times New Roman" w:hAnsi="Times New Roman" w:cs="Times New Roman"/>
              </w:rPr>
            </w:pPr>
          </w:p>
        </w:tc>
        <w:tc>
          <w:tcPr>
            <w:tcW w:w="1808" w:type="dxa"/>
          </w:tcPr>
          <w:p w:rsidRPr="0055546A" w:rsidR="002A49EF" w:rsidP="002A49EF" w:rsidRDefault="002A49EF" w14:paraId="67889D3E" w14:textId="77777777">
            <w:pPr>
              <w:jc w:val="center"/>
              <w:rPr>
                <w:rFonts w:ascii="Times New Roman" w:hAnsi="Times New Roman" w:cs="Times New Roman"/>
              </w:rPr>
            </w:pPr>
            <w:r>
              <w:rPr>
                <w:rFonts w:ascii="Times New Roman" w:hAnsi="Times New Roman" w:cs="Times New Roman"/>
              </w:rPr>
              <w:t>Cage 2 weeks</w:t>
            </w:r>
          </w:p>
        </w:tc>
        <w:tc>
          <w:tcPr>
            <w:tcW w:w="1027" w:type="dxa"/>
            <w:shd w:val="clear" w:color="auto" w:fill="FFFFFF" w:themeFill="background1"/>
          </w:tcPr>
          <w:p w:rsidRPr="00066AE7" w:rsidR="002A49EF" w:rsidP="002A49EF" w:rsidRDefault="002A49EF" w14:paraId="7F0543B0"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0802B3EC" w14:textId="77777777">
            <w:pPr>
              <w:jc w:val="center"/>
              <w:rPr>
                <w:rFonts w:ascii="Times New Roman" w:hAnsi="Times New Roman" w:cs="Times New Roman"/>
              </w:rPr>
            </w:pPr>
            <w:r>
              <w:rPr>
                <w:rFonts w:ascii="Times New Roman" w:hAnsi="Times New Roman" w:cs="Times New Roman"/>
              </w:rPr>
              <w:t>33</w:t>
            </w:r>
          </w:p>
        </w:tc>
        <w:tc>
          <w:tcPr>
            <w:tcW w:w="1596" w:type="dxa"/>
            <w:shd w:val="clear" w:color="auto" w:fill="FFFFFF" w:themeFill="background1"/>
          </w:tcPr>
          <w:p w:rsidRPr="00066AE7" w:rsidR="002A49EF" w:rsidP="002A49EF" w:rsidRDefault="002A49EF" w14:paraId="6ABD174F" w14:textId="77777777">
            <w:pPr>
              <w:jc w:val="center"/>
              <w:rPr>
                <w:rFonts w:ascii="Times New Roman" w:hAnsi="Times New Roman" w:cs="Times New Roman"/>
              </w:rPr>
            </w:pPr>
            <w:r>
              <w:rPr>
                <w:rFonts w:ascii="Times New Roman" w:hAnsi="Times New Roman" w:cs="Times New Roman"/>
              </w:rPr>
              <w:t>6.48</w:t>
            </w:r>
          </w:p>
        </w:tc>
        <w:tc>
          <w:tcPr>
            <w:tcW w:w="1596" w:type="dxa"/>
            <w:shd w:val="clear" w:color="auto" w:fill="FFFFFF" w:themeFill="background1"/>
          </w:tcPr>
          <w:p w:rsidRPr="00066AE7" w:rsidR="002A49EF" w:rsidP="002A49EF" w:rsidRDefault="002A49EF" w14:paraId="733422D7" w14:textId="77777777">
            <w:pPr>
              <w:jc w:val="center"/>
              <w:rPr>
                <w:rFonts w:ascii="Times New Roman" w:hAnsi="Times New Roman" w:cs="Times New Roman"/>
              </w:rPr>
            </w:pPr>
            <w:r>
              <w:rPr>
                <w:rFonts w:ascii="Times New Roman" w:hAnsi="Times New Roman" w:cs="Times New Roman"/>
              </w:rPr>
              <w:t>10.68</w:t>
            </w:r>
          </w:p>
        </w:tc>
      </w:tr>
      <w:tr w:rsidRPr="00066AE7" w:rsidR="002A49EF" w:rsidTr="002A49EF" w14:paraId="186C617F" w14:textId="77777777">
        <w:tc>
          <w:tcPr>
            <w:tcW w:w="1384" w:type="dxa"/>
          </w:tcPr>
          <w:p w:rsidRPr="0055546A" w:rsidR="002A49EF" w:rsidP="002A49EF" w:rsidRDefault="002A49EF" w14:paraId="7BB7224B" w14:textId="77777777">
            <w:pPr>
              <w:jc w:val="center"/>
              <w:rPr>
                <w:rFonts w:ascii="Times New Roman" w:hAnsi="Times New Roman" w:cs="Times New Roman"/>
              </w:rPr>
            </w:pPr>
          </w:p>
        </w:tc>
        <w:tc>
          <w:tcPr>
            <w:tcW w:w="1808" w:type="dxa"/>
          </w:tcPr>
          <w:p w:rsidRPr="0055546A" w:rsidR="002A49EF" w:rsidP="002A49EF" w:rsidRDefault="002A49EF" w14:paraId="3BAB943A" w14:textId="77777777">
            <w:pPr>
              <w:jc w:val="center"/>
              <w:rPr>
                <w:rFonts w:ascii="Times New Roman" w:hAnsi="Times New Roman" w:cs="Times New Roman"/>
              </w:rPr>
            </w:pPr>
            <w:r>
              <w:rPr>
                <w:rFonts w:ascii="Times New Roman" w:hAnsi="Times New Roman" w:cs="Times New Roman"/>
              </w:rPr>
              <w:t>Cage 6 months</w:t>
            </w:r>
          </w:p>
        </w:tc>
        <w:tc>
          <w:tcPr>
            <w:tcW w:w="1027" w:type="dxa"/>
            <w:tcBorders>
              <w:bottom w:val="single" w:color="auto" w:sz="4" w:space="0"/>
            </w:tcBorders>
            <w:shd w:val="clear" w:color="auto" w:fill="FFFFFF" w:themeFill="background1"/>
          </w:tcPr>
          <w:p w:rsidRPr="00066AE7" w:rsidR="002A49EF" w:rsidP="002A49EF" w:rsidRDefault="002A49EF" w14:paraId="40624E03" w14:textId="77777777">
            <w:pPr>
              <w:jc w:val="center"/>
              <w:rPr>
                <w:rFonts w:ascii="Times New Roman" w:hAnsi="Times New Roman" w:cs="Times New Roman"/>
              </w:rPr>
            </w:pPr>
          </w:p>
        </w:tc>
        <w:tc>
          <w:tcPr>
            <w:tcW w:w="1596" w:type="dxa"/>
            <w:tcBorders>
              <w:bottom w:val="single" w:color="auto" w:sz="4" w:space="0"/>
            </w:tcBorders>
            <w:shd w:val="clear" w:color="auto" w:fill="FFFFFF" w:themeFill="background1"/>
          </w:tcPr>
          <w:p w:rsidRPr="00066AE7" w:rsidR="002A49EF" w:rsidP="002A49EF" w:rsidRDefault="002A49EF" w14:paraId="165793DF" w14:textId="77777777">
            <w:pPr>
              <w:jc w:val="center"/>
              <w:rPr>
                <w:rFonts w:ascii="Times New Roman" w:hAnsi="Times New Roman" w:cs="Times New Roman"/>
              </w:rPr>
            </w:pPr>
            <w:r>
              <w:rPr>
                <w:rFonts w:ascii="Times New Roman" w:hAnsi="Times New Roman" w:cs="Times New Roman"/>
              </w:rPr>
              <w:t>27</w:t>
            </w:r>
          </w:p>
        </w:tc>
        <w:tc>
          <w:tcPr>
            <w:tcW w:w="1596" w:type="dxa"/>
            <w:tcBorders>
              <w:bottom w:val="single" w:color="auto" w:sz="4" w:space="0"/>
            </w:tcBorders>
            <w:shd w:val="clear" w:color="auto" w:fill="FFFFFF" w:themeFill="background1"/>
          </w:tcPr>
          <w:p w:rsidRPr="00066AE7" w:rsidR="002A49EF" w:rsidP="002A49EF" w:rsidRDefault="002A49EF" w14:paraId="38D09021" w14:textId="77777777">
            <w:pPr>
              <w:jc w:val="center"/>
              <w:rPr>
                <w:rFonts w:ascii="Times New Roman" w:hAnsi="Times New Roman" w:cs="Times New Roman"/>
              </w:rPr>
            </w:pPr>
            <w:r>
              <w:rPr>
                <w:rFonts w:ascii="Times New Roman" w:hAnsi="Times New Roman" w:cs="Times New Roman"/>
              </w:rPr>
              <w:t>57.6</w:t>
            </w:r>
          </w:p>
        </w:tc>
        <w:tc>
          <w:tcPr>
            <w:tcW w:w="1596" w:type="dxa"/>
            <w:tcBorders>
              <w:bottom w:val="single" w:color="auto" w:sz="4" w:space="0"/>
            </w:tcBorders>
            <w:shd w:val="clear" w:color="auto" w:fill="FFFFFF" w:themeFill="background1"/>
          </w:tcPr>
          <w:p w:rsidRPr="00066AE7" w:rsidR="002A49EF" w:rsidP="002A49EF" w:rsidRDefault="002A49EF" w14:paraId="34360BB8" w14:textId="77777777">
            <w:pPr>
              <w:jc w:val="center"/>
              <w:rPr>
                <w:rFonts w:ascii="Times New Roman" w:hAnsi="Times New Roman" w:cs="Times New Roman"/>
              </w:rPr>
            </w:pPr>
            <w:r>
              <w:rPr>
                <w:rFonts w:ascii="Times New Roman" w:hAnsi="Times New Roman" w:cs="Times New Roman"/>
              </w:rPr>
              <w:t>74.7</w:t>
            </w:r>
          </w:p>
        </w:tc>
      </w:tr>
      <w:tr w:rsidRPr="00066AE7" w:rsidR="002A49EF" w:rsidTr="002A49EF" w14:paraId="4E3C2638" w14:textId="77777777">
        <w:tc>
          <w:tcPr>
            <w:tcW w:w="1384" w:type="dxa"/>
          </w:tcPr>
          <w:p w:rsidRPr="0055546A" w:rsidR="002A49EF" w:rsidP="002A49EF" w:rsidRDefault="002A49EF" w14:paraId="10E4FBD6" w14:textId="77777777">
            <w:pPr>
              <w:jc w:val="center"/>
              <w:rPr>
                <w:rFonts w:ascii="Times New Roman" w:hAnsi="Times New Roman" w:cs="Times New Roman"/>
              </w:rPr>
            </w:pPr>
          </w:p>
        </w:tc>
        <w:tc>
          <w:tcPr>
            <w:tcW w:w="1808" w:type="dxa"/>
          </w:tcPr>
          <w:p w:rsidRPr="0055546A" w:rsidR="002A49EF" w:rsidP="002A49EF" w:rsidRDefault="002A49EF" w14:paraId="3B9E0B26" w14:textId="77777777">
            <w:pPr>
              <w:jc w:val="center"/>
              <w:rPr>
                <w:rFonts w:ascii="Times New Roman" w:hAnsi="Times New Roman" w:cs="Times New Roman"/>
              </w:rPr>
            </w:pPr>
            <w:r>
              <w:rPr>
                <w:rFonts w:ascii="Times New Roman" w:hAnsi="Times New Roman" w:cs="Times New Roman"/>
              </w:rPr>
              <w:t>Cage 12 months</w:t>
            </w:r>
          </w:p>
        </w:tc>
        <w:tc>
          <w:tcPr>
            <w:tcW w:w="1027" w:type="dxa"/>
            <w:shd w:val="clear" w:color="auto" w:fill="FFFFFF" w:themeFill="background1"/>
          </w:tcPr>
          <w:p w:rsidRPr="00066AE7" w:rsidR="002A49EF" w:rsidP="002A49EF" w:rsidRDefault="002A49EF" w14:paraId="391E7271"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60193762" w14:textId="77777777">
            <w:pPr>
              <w:jc w:val="center"/>
              <w:rPr>
                <w:rFonts w:ascii="Times New Roman" w:hAnsi="Times New Roman" w:cs="Times New Roman"/>
              </w:rPr>
            </w:pPr>
            <w:r>
              <w:rPr>
                <w:rFonts w:ascii="Times New Roman" w:hAnsi="Times New Roman" w:cs="Times New Roman"/>
              </w:rPr>
              <w:t>25</w:t>
            </w:r>
          </w:p>
        </w:tc>
        <w:tc>
          <w:tcPr>
            <w:tcW w:w="1596" w:type="dxa"/>
            <w:shd w:val="clear" w:color="auto" w:fill="FFFFFF" w:themeFill="background1"/>
          </w:tcPr>
          <w:p w:rsidRPr="00066AE7" w:rsidR="002A49EF" w:rsidP="002A49EF" w:rsidRDefault="002A49EF" w14:paraId="426E9EBE" w14:textId="77777777">
            <w:pPr>
              <w:jc w:val="center"/>
              <w:rPr>
                <w:rFonts w:ascii="Times New Roman" w:hAnsi="Times New Roman" w:cs="Times New Roman"/>
              </w:rPr>
            </w:pPr>
            <w:r>
              <w:rPr>
                <w:rFonts w:ascii="Times New Roman" w:hAnsi="Times New Roman" w:cs="Times New Roman"/>
              </w:rPr>
              <w:t>12.82</w:t>
            </w:r>
          </w:p>
        </w:tc>
        <w:tc>
          <w:tcPr>
            <w:tcW w:w="1596" w:type="dxa"/>
            <w:shd w:val="clear" w:color="auto" w:fill="FFFFFF" w:themeFill="background1"/>
          </w:tcPr>
          <w:p w:rsidRPr="00066AE7" w:rsidR="002A49EF" w:rsidP="002A49EF" w:rsidRDefault="002A49EF" w14:paraId="28CCA755" w14:textId="77777777">
            <w:pPr>
              <w:jc w:val="center"/>
              <w:rPr>
                <w:rFonts w:ascii="Times New Roman" w:hAnsi="Times New Roman" w:cs="Times New Roman"/>
              </w:rPr>
            </w:pPr>
            <w:r>
              <w:rPr>
                <w:rFonts w:ascii="Times New Roman" w:hAnsi="Times New Roman" w:cs="Times New Roman"/>
              </w:rPr>
              <w:t>19.91</w:t>
            </w:r>
          </w:p>
        </w:tc>
      </w:tr>
      <w:tr w:rsidRPr="00066AE7" w:rsidR="002A49EF" w:rsidTr="002A49EF" w14:paraId="24AB5D9C" w14:textId="77777777">
        <w:tc>
          <w:tcPr>
            <w:tcW w:w="1384" w:type="dxa"/>
          </w:tcPr>
          <w:p w:rsidRPr="0055546A" w:rsidR="002A49EF" w:rsidP="002A49EF" w:rsidRDefault="002A49EF" w14:paraId="749310FA" w14:textId="77777777">
            <w:pPr>
              <w:jc w:val="center"/>
              <w:rPr>
                <w:rFonts w:ascii="Times New Roman" w:hAnsi="Times New Roman" w:cs="Times New Roman"/>
              </w:rPr>
            </w:pPr>
          </w:p>
        </w:tc>
        <w:tc>
          <w:tcPr>
            <w:tcW w:w="1808" w:type="dxa"/>
          </w:tcPr>
          <w:p w:rsidRPr="0055546A" w:rsidR="002A49EF" w:rsidP="002A49EF" w:rsidRDefault="002A49EF" w14:paraId="48FF3078" w14:textId="77777777">
            <w:pPr>
              <w:jc w:val="center"/>
              <w:rPr>
                <w:rFonts w:ascii="Times New Roman" w:hAnsi="Times New Roman" w:cs="Times New Roman"/>
              </w:rPr>
            </w:pPr>
            <w:r>
              <w:rPr>
                <w:rFonts w:ascii="Times New Roman" w:hAnsi="Times New Roman" w:cs="Times New Roman"/>
              </w:rPr>
              <w:t>Trap</w:t>
            </w:r>
          </w:p>
        </w:tc>
        <w:tc>
          <w:tcPr>
            <w:tcW w:w="1027" w:type="dxa"/>
            <w:tcBorders>
              <w:bottom w:val="single" w:color="auto" w:sz="4" w:space="0"/>
            </w:tcBorders>
            <w:shd w:val="clear" w:color="auto" w:fill="FFFFFF" w:themeFill="background1"/>
          </w:tcPr>
          <w:p w:rsidRPr="00066AE7" w:rsidR="002A49EF" w:rsidP="002A49EF" w:rsidRDefault="002A49EF" w14:paraId="00F349EF" w14:textId="77777777">
            <w:pPr>
              <w:jc w:val="center"/>
              <w:rPr>
                <w:rFonts w:ascii="Times New Roman" w:hAnsi="Times New Roman" w:cs="Times New Roman"/>
              </w:rPr>
            </w:pPr>
            <w:r>
              <w:rPr>
                <w:rFonts w:ascii="Times New Roman" w:hAnsi="Times New Roman" w:cs="Times New Roman"/>
              </w:rPr>
              <w:t>M</w:t>
            </w:r>
          </w:p>
        </w:tc>
        <w:tc>
          <w:tcPr>
            <w:tcW w:w="1596" w:type="dxa"/>
            <w:tcBorders>
              <w:bottom w:val="single" w:color="auto" w:sz="4" w:space="0"/>
            </w:tcBorders>
            <w:shd w:val="clear" w:color="auto" w:fill="FFFFFF" w:themeFill="background1"/>
          </w:tcPr>
          <w:p w:rsidRPr="00066AE7" w:rsidR="002A49EF" w:rsidP="002A49EF" w:rsidRDefault="002A49EF" w14:paraId="1067FD3D" w14:textId="77777777">
            <w:pPr>
              <w:jc w:val="center"/>
              <w:rPr>
                <w:rFonts w:ascii="Times New Roman" w:hAnsi="Times New Roman" w:cs="Times New Roman"/>
              </w:rPr>
            </w:pPr>
            <w:r>
              <w:rPr>
                <w:rFonts w:ascii="Times New Roman" w:hAnsi="Times New Roman" w:cs="Times New Roman"/>
              </w:rPr>
              <w:t>122</w:t>
            </w:r>
          </w:p>
        </w:tc>
        <w:tc>
          <w:tcPr>
            <w:tcW w:w="1596" w:type="dxa"/>
            <w:tcBorders>
              <w:bottom w:val="single" w:color="auto" w:sz="4" w:space="0"/>
            </w:tcBorders>
            <w:shd w:val="clear" w:color="auto" w:fill="FFFFFF" w:themeFill="background1"/>
          </w:tcPr>
          <w:p w:rsidRPr="00066AE7" w:rsidR="002A49EF" w:rsidP="002A49EF" w:rsidRDefault="002A49EF" w14:paraId="006AD579" w14:textId="77777777">
            <w:pPr>
              <w:jc w:val="center"/>
              <w:rPr>
                <w:rFonts w:ascii="Times New Roman" w:hAnsi="Times New Roman" w:cs="Times New Roman"/>
              </w:rPr>
            </w:pPr>
            <w:r>
              <w:rPr>
                <w:rFonts w:ascii="Times New Roman" w:hAnsi="Times New Roman" w:cs="Times New Roman"/>
              </w:rPr>
              <w:t>47.32</w:t>
            </w:r>
          </w:p>
        </w:tc>
        <w:tc>
          <w:tcPr>
            <w:tcW w:w="1596" w:type="dxa"/>
            <w:tcBorders>
              <w:bottom w:val="single" w:color="auto" w:sz="4" w:space="0"/>
            </w:tcBorders>
            <w:shd w:val="clear" w:color="auto" w:fill="FFFFFF" w:themeFill="background1"/>
          </w:tcPr>
          <w:p w:rsidRPr="00066AE7" w:rsidR="002A49EF" w:rsidP="002A49EF" w:rsidRDefault="002A49EF" w14:paraId="1D8C2670" w14:textId="77777777">
            <w:pPr>
              <w:jc w:val="center"/>
              <w:rPr>
                <w:rFonts w:ascii="Times New Roman" w:hAnsi="Times New Roman" w:cs="Times New Roman"/>
              </w:rPr>
            </w:pPr>
            <w:r>
              <w:rPr>
                <w:rFonts w:ascii="Times New Roman" w:hAnsi="Times New Roman" w:cs="Times New Roman"/>
              </w:rPr>
              <w:t>96.26</w:t>
            </w:r>
          </w:p>
        </w:tc>
      </w:tr>
      <w:tr w:rsidRPr="00066AE7" w:rsidR="002A49EF" w:rsidTr="002A49EF" w14:paraId="2A353A1B" w14:textId="77777777">
        <w:tc>
          <w:tcPr>
            <w:tcW w:w="1384" w:type="dxa"/>
          </w:tcPr>
          <w:p w:rsidRPr="0055546A" w:rsidR="002A49EF" w:rsidP="002A49EF" w:rsidRDefault="002A49EF" w14:paraId="5D32F8DF" w14:textId="77777777">
            <w:pPr>
              <w:jc w:val="center"/>
              <w:rPr>
                <w:rFonts w:ascii="Times New Roman" w:hAnsi="Times New Roman" w:cs="Times New Roman"/>
              </w:rPr>
            </w:pPr>
          </w:p>
        </w:tc>
        <w:tc>
          <w:tcPr>
            <w:tcW w:w="1808" w:type="dxa"/>
          </w:tcPr>
          <w:p w:rsidRPr="0055546A" w:rsidR="002A49EF" w:rsidP="002A49EF" w:rsidRDefault="002A49EF" w14:paraId="07825CA1" w14:textId="77777777">
            <w:pPr>
              <w:jc w:val="center"/>
              <w:rPr>
                <w:rFonts w:ascii="Times New Roman" w:hAnsi="Times New Roman" w:cs="Times New Roman"/>
              </w:rPr>
            </w:pPr>
            <w:r>
              <w:rPr>
                <w:rFonts w:ascii="Times New Roman" w:hAnsi="Times New Roman" w:cs="Times New Roman"/>
              </w:rPr>
              <w:t>Trawl</w:t>
            </w:r>
          </w:p>
        </w:tc>
        <w:tc>
          <w:tcPr>
            <w:tcW w:w="1027" w:type="dxa"/>
            <w:shd w:val="clear" w:color="auto" w:fill="FFFFFF" w:themeFill="background1"/>
          </w:tcPr>
          <w:p w:rsidRPr="00066AE7" w:rsidR="002A49EF" w:rsidP="002A49EF" w:rsidRDefault="002A49EF" w14:paraId="2F284942"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378F285E" w14:textId="77777777">
            <w:pPr>
              <w:jc w:val="center"/>
              <w:rPr>
                <w:rFonts w:ascii="Times New Roman" w:hAnsi="Times New Roman" w:cs="Times New Roman"/>
              </w:rPr>
            </w:pPr>
            <w:r>
              <w:rPr>
                <w:rFonts w:ascii="Times New Roman" w:hAnsi="Times New Roman" w:cs="Times New Roman"/>
              </w:rPr>
              <w:t>122</w:t>
            </w:r>
          </w:p>
        </w:tc>
        <w:tc>
          <w:tcPr>
            <w:tcW w:w="1596" w:type="dxa"/>
            <w:shd w:val="clear" w:color="auto" w:fill="FFFFFF" w:themeFill="background1"/>
          </w:tcPr>
          <w:p w:rsidRPr="00066AE7" w:rsidR="002A49EF" w:rsidP="002A49EF" w:rsidRDefault="002A49EF" w14:paraId="0A0C6B41" w14:textId="77777777">
            <w:pPr>
              <w:jc w:val="center"/>
              <w:rPr>
                <w:rFonts w:ascii="Times New Roman" w:hAnsi="Times New Roman" w:cs="Times New Roman"/>
              </w:rPr>
            </w:pPr>
            <w:r>
              <w:rPr>
                <w:rFonts w:ascii="Times New Roman" w:hAnsi="Times New Roman" w:cs="Times New Roman"/>
              </w:rPr>
              <w:t>32.89</w:t>
            </w:r>
          </w:p>
        </w:tc>
        <w:tc>
          <w:tcPr>
            <w:tcW w:w="1596" w:type="dxa"/>
            <w:shd w:val="clear" w:color="auto" w:fill="FFFFFF" w:themeFill="background1"/>
          </w:tcPr>
          <w:p w:rsidRPr="00066AE7" w:rsidR="002A49EF" w:rsidP="002A49EF" w:rsidRDefault="002A49EF" w14:paraId="197B4C92" w14:textId="77777777">
            <w:pPr>
              <w:jc w:val="center"/>
              <w:rPr>
                <w:rFonts w:ascii="Times New Roman" w:hAnsi="Times New Roman" w:cs="Times New Roman"/>
              </w:rPr>
            </w:pPr>
            <w:r>
              <w:rPr>
                <w:rFonts w:ascii="Times New Roman" w:hAnsi="Times New Roman" w:cs="Times New Roman"/>
              </w:rPr>
              <w:t>54.71</w:t>
            </w:r>
          </w:p>
        </w:tc>
      </w:tr>
      <w:tr w:rsidRPr="00066AE7" w:rsidR="002A49EF" w:rsidTr="002A49EF" w14:paraId="28221A22" w14:textId="77777777">
        <w:tc>
          <w:tcPr>
            <w:tcW w:w="1384" w:type="dxa"/>
          </w:tcPr>
          <w:p w:rsidR="002A49EF" w:rsidP="002A49EF" w:rsidRDefault="002A49EF" w14:paraId="5702F912" w14:textId="77777777">
            <w:pPr>
              <w:jc w:val="center"/>
              <w:rPr>
                <w:rFonts w:ascii="Times New Roman" w:hAnsi="Times New Roman" w:cs="Times New Roman"/>
              </w:rPr>
            </w:pPr>
          </w:p>
        </w:tc>
        <w:tc>
          <w:tcPr>
            <w:tcW w:w="1808" w:type="dxa"/>
          </w:tcPr>
          <w:p w:rsidRPr="0055546A" w:rsidR="002A49EF" w:rsidP="002A49EF" w:rsidRDefault="002A49EF" w14:paraId="281A0A85" w14:textId="77777777">
            <w:pPr>
              <w:jc w:val="center"/>
              <w:rPr>
                <w:rFonts w:ascii="Times New Roman" w:hAnsi="Times New Roman" w:cs="Times New Roman"/>
              </w:rPr>
            </w:pPr>
            <w:r>
              <w:rPr>
                <w:rFonts w:ascii="Times New Roman" w:hAnsi="Times New Roman" w:cs="Times New Roman"/>
              </w:rPr>
              <w:t>Cage 2 weeks</w:t>
            </w:r>
          </w:p>
        </w:tc>
        <w:tc>
          <w:tcPr>
            <w:tcW w:w="1027" w:type="dxa"/>
            <w:shd w:val="clear" w:color="auto" w:fill="FFFFFF" w:themeFill="background1"/>
          </w:tcPr>
          <w:p w:rsidRPr="00066AE7" w:rsidR="002A49EF" w:rsidP="002A49EF" w:rsidRDefault="002A49EF" w14:paraId="0A126823"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7F31B5B1" w14:textId="77777777">
            <w:pPr>
              <w:jc w:val="center"/>
              <w:rPr>
                <w:rFonts w:ascii="Times New Roman" w:hAnsi="Times New Roman" w:cs="Times New Roman"/>
              </w:rPr>
            </w:pPr>
            <w:r>
              <w:rPr>
                <w:rFonts w:ascii="Times New Roman" w:hAnsi="Times New Roman" w:cs="Times New Roman"/>
              </w:rPr>
              <w:t>4</w:t>
            </w:r>
          </w:p>
        </w:tc>
        <w:tc>
          <w:tcPr>
            <w:tcW w:w="1596" w:type="dxa"/>
            <w:shd w:val="clear" w:color="auto" w:fill="FFFFFF" w:themeFill="background1"/>
          </w:tcPr>
          <w:p w:rsidRPr="00066AE7" w:rsidR="002A49EF" w:rsidP="002A49EF" w:rsidRDefault="002A49EF" w14:paraId="3114433C" w14:textId="77777777">
            <w:pPr>
              <w:jc w:val="center"/>
              <w:rPr>
                <w:rFonts w:ascii="Times New Roman" w:hAnsi="Times New Roman" w:cs="Times New Roman"/>
              </w:rPr>
            </w:pPr>
            <w:r>
              <w:rPr>
                <w:rFonts w:ascii="Times New Roman" w:hAnsi="Times New Roman" w:cs="Times New Roman"/>
              </w:rPr>
              <w:t>1.625</w:t>
            </w:r>
          </w:p>
        </w:tc>
        <w:tc>
          <w:tcPr>
            <w:tcW w:w="1596" w:type="dxa"/>
            <w:shd w:val="clear" w:color="auto" w:fill="FFFFFF" w:themeFill="background1"/>
          </w:tcPr>
          <w:p w:rsidRPr="00066AE7" w:rsidR="002A49EF" w:rsidP="002A49EF" w:rsidRDefault="002A49EF" w14:paraId="7164190E" w14:textId="77777777">
            <w:pPr>
              <w:jc w:val="center"/>
              <w:rPr>
                <w:rFonts w:ascii="Times New Roman" w:hAnsi="Times New Roman" w:cs="Times New Roman"/>
              </w:rPr>
            </w:pPr>
            <w:r>
              <w:rPr>
                <w:rFonts w:ascii="Times New Roman" w:hAnsi="Times New Roman" w:cs="Times New Roman"/>
              </w:rPr>
              <w:t>1.982</w:t>
            </w:r>
          </w:p>
        </w:tc>
      </w:tr>
      <w:tr w:rsidRPr="00066AE7" w:rsidR="002A49EF" w:rsidTr="002A49EF" w14:paraId="46B79B78" w14:textId="77777777">
        <w:tc>
          <w:tcPr>
            <w:tcW w:w="1384" w:type="dxa"/>
          </w:tcPr>
          <w:p w:rsidR="002A49EF" w:rsidP="002A49EF" w:rsidRDefault="002A49EF" w14:paraId="3F51617E" w14:textId="77777777">
            <w:pPr>
              <w:jc w:val="center"/>
              <w:rPr>
                <w:rFonts w:ascii="Times New Roman" w:hAnsi="Times New Roman" w:cs="Times New Roman"/>
              </w:rPr>
            </w:pPr>
          </w:p>
        </w:tc>
        <w:tc>
          <w:tcPr>
            <w:tcW w:w="1808" w:type="dxa"/>
          </w:tcPr>
          <w:p w:rsidRPr="0055546A" w:rsidR="002A49EF" w:rsidP="002A49EF" w:rsidRDefault="002A49EF" w14:paraId="30160221" w14:textId="77777777">
            <w:pPr>
              <w:jc w:val="center"/>
              <w:rPr>
                <w:rFonts w:ascii="Times New Roman" w:hAnsi="Times New Roman" w:cs="Times New Roman"/>
              </w:rPr>
            </w:pPr>
            <w:r>
              <w:rPr>
                <w:rFonts w:ascii="Times New Roman" w:hAnsi="Times New Roman" w:cs="Times New Roman"/>
              </w:rPr>
              <w:t>Cage 6 months</w:t>
            </w:r>
          </w:p>
        </w:tc>
        <w:tc>
          <w:tcPr>
            <w:tcW w:w="1027" w:type="dxa"/>
            <w:tcBorders>
              <w:bottom w:val="single" w:color="auto" w:sz="4" w:space="0"/>
            </w:tcBorders>
            <w:shd w:val="clear" w:color="auto" w:fill="FFFFFF" w:themeFill="background1"/>
          </w:tcPr>
          <w:p w:rsidRPr="00066AE7" w:rsidR="002A49EF" w:rsidP="002A49EF" w:rsidRDefault="002A49EF" w14:paraId="575C8048" w14:textId="77777777">
            <w:pPr>
              <w:jc w:val="center"/>
              <w:rPr>
                <w:rFonts w:ascii="Times New Roman" w:hAnsi="Times New Roman" w:cs="Times New Roman"/>
              </w:rPr>
            </w:pPr>
          </w:p>
        </w:tc>
        <w:tc>
          <w:tcPr>
            <w:tcW w:w="1596" w:type="dxa"/>
            <w:tcBorders>
              <w:bottom w:val="single" w:color="auto" w:sz="4" w:space="0"/>
            </w:tcBorders>
            <w:shd w:val="clear" w:color="auto" w:fill="FFFFFF" w:themeFill="background1"/>
          </w:tcPr>
          <w:p w:rsidRPr="00066AE7" w:rsidR="002A49EF" w:rsidP="002A49EF" w:rsidRDefault="002A49EF" w14:paraId="12B23143" w14:textId="77777777">
            <w:pPr>
              <w:jc w:val="center"/>
              <w:rPr>
                <w:rFonts w:ascii="Times New Roman" w:hAnsi="Times New Roman" w:cs="Times New Roman"/>
              </w:rPr>
            </w:pPr>
            <w:r>
              <w:rPr>
                <w:rFonts w:ascii="Times New Roman" w:hAnsi="Times New Roman" w:cs="Times New Roman"/>
              </w:rPr>
              <w:t>9</w:t>
            </w:r>
          </w:p>
        </w:tc>
        <w:tc>
          <w:tcPr>
            <w:tcW w:w="1596" w:type="dxa"/>
            <w:tcBorders>
              <w:bottom w:val="single" w:color="auto" w:sz="4" w:space="0"/>
            </w:tcBorders>
            <w:shd w:val="clear" w:color="auto" w:fill="FFFFFF" w:themeFill="background1"/>
          </w:tcPr>
          <w:p w:rsidRPr="00066AE7" w:rsidR="002A49EF" w:rsidP="002A49EF" w:rsidRDefault="002A49EF" w14:paraId="5918886B" w14:textId="77777777">
            <w:pPr>
              <w:jc w:val="center"/>
              <w:rPr>
                <w:rFonts w:ascii="Times New Roman" w:hAnsi="Times New Roman" w:cs="Times New Roman"/>
              </w:rPr>
            </w:pPr>
            <w:r>
              <w:rPr>
                <w:rFonts w:ascii="Times New Roman" w:hAnsi="Times New Roman" w:cs="Times New Roman"/>
              </w:rPr>
              <w:t>45.7</w:t>
            </w:r>
          </w:p>
        </w:tc>
        <w:tc>
          <w:tcPr>
            <w:tcW w:w="1596" w:type="dxa"/>
            <w:tcBorders>
              <w:bottom w:val="single" w:color="auto" w:sz="4" w:space="0"/>
            </w:tcBorders>
            <w:shd w:val="clear" w:color="auto" w:fill="FFFFFF" w:themeFill="background1"/>
          </w:tcPr>
          <w:p w:rsidRPr="00066AE7" w:rsidR="002A49EF" w:rsidP="002A49EF" w:rsidRDefault="002A49EF" w14:paraId="1D3649BD" w14:textId="77777777">
            <w:pPr>
              <w:jc w:val="center"/>
              <w:rPr>
                <w:rFonts w:ascii="Times New Roman" w:hAnsi="Times New Roman" w:cs="Times New Roman"/>
              </w:rPr>
            </w:pPr>
            <w:r>
              <w:rPr>
                <w:rFonts w:ascii="Times New Roman" w:hAnsi="Times New Roman" w:cs="Times New Roman"/>
              </w:rPr>
              <w:t>85.3</w:t>
            </w:r>
          </w:p>
        </w:tc>
      </w:tr>
      <w:tr w:rsidRPr="00066AE7" w:rsidR="002A49EF" w:rsidTr="002A49EF" w14:paraId="62C7A583" w14:textId="77777777">
        <w:tc>
          <w:tcPr>
            <w:tcW w:w="1384" w:type="dxa"/>
          </w:tcPr>
          <w:p w:rsidR="002A49EF" w:rsidP="002A49EF" w:rsidRDefault="002A49EF" w14:paraId="0CD43332" w14:textId="77777777">
            <w:pPr>
              <w:jc w:val="center"/>
              <w:rPr>
                <w:rFonts w:ascii="Times New Roman" w:hAnsi="Times New Roman" w:cs="Times New Roman"/>
              </w:rPr>
            </w:pPr>
          </w:p>
        </w:tc>
        <w:tc>
          <w:tcPr>
            <w:tcW w:w="1808" w:type="dxa"/>
          </w:tcPr>
          <w:p w:rsidRPr="0055546A" w:rsidR="002A49EF" w:rsidP="002A49EF" w:rsidRDefault="002A49EF" w14:paraId="43BCCE85" w14:textId="77777777">
            <w:pPr>
              <w:jc w:val="center"/>
              <w:rPr>
                <w:rFonts w:ascii="Times New Roman" w:hAnsi="Times New Roman" w:cs="Times New Roman"/>
              </w:rPr>
            </w:pPr>
            <w:r>
              <w:rPr>
                <w:rFonts w:ascii="Times New Roman" w:hAnsi="Times New Roman" w:cs="Times New Roman"/>
              </w:rPr>
              <w:t>Cage 12 months</w:t>
            </w:r>
          </w:p>
        </w:tc>
        <w:tc>
          <w:tcPr>
            <w:tcW w:w="1027" w:type="dxa"/>
            <w:shd w:val="clear" w:color="auto" w:fill="FFFFFF" w:themeFill="background1"/>
          </w:tcPr>
          <w:p w:rsidRPr="00066AE7" w:rsidR="002A49EF" w:rsidP="002A49EF" w:rsidRDefault="002A49EF" w14:paraId="3D4B977D"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17FF61B7" w14:textId="77777777">
            <w:pPr>
              <w:jc w:val="center"/>
              <w:rPr>
                <w:rFonts w:ascii="Times New Roman" w:hAnsi="Times New Roman" w:cs="Times New Roman"/>
              </w:rPr>
            </w:pPr>
            <w:r>
              <w:rPr>
                <w:rFonts w:ascii="Times New Roman" w:hAnsi="Times New Roman" w:cs="Times New Roman"/>
              </w:rPr>
              <w:t>14</w:t>
            </w:r>
          </w:p>
        </w:tc>
        <w:tc>
          <w:tcPr>
            <w:tcW w:w="1596" w:type="dxa"/>
            <w:shd w:val="clear" w:color="auto" w:fill="FFFFFF" w:themeFill="background1"/>
          </w:tcPr>
          <w:p w:rsidRPr="00066AE7" w:rsidR="002A49EF" w:rsidP="002A49EF" w:rsidRDefault="002A49EF" w14:paraId="3B547203" w14:textId="77777777">
            <w:pPr>
              <w:jc w:val="center"/>
              <w:rPr>
                <w:rFonts w:ascii="Times New Roman" w:hAnsi="Times New Roman" w:cs="Times New Roman"/>
              </w:rPr>
            </w:pPr>
            <w:r>
              <w:rPr>
                <w:rFonts w:ascii="Times New Roman" w:hAnsi="Times New Roman" w:cs="Times New Roman"/>
              </w:rPr>
              <w:t>27.96</w:t>
            </w:r>
          </w:p>
        </w:tc>
        <w:tc>
          <w:tcPr>
            <w:tcW w:w="1596" w:type="dxa"/>
            <w:shd w:val="clear" w:color="auto" w:fill="FFFFFF" w:themeFill="background1"/>
          </w:tcPr>
          <w:p w:rsidRPr="00066AE7" w:rsidR="002A49EF" w:rsidP="002A49EF" w:rsidRDefault="002A49EF" w14:paraId="31A6B056" w14:textId="77777777">
            <w:pPr>
              <w:jc w:val="center"/>
              <w:rPr>
                <w:rFonts w:ascii="Times New Roman" w:hAnsi="Times New Roman" w:cs="Times New Roman"/>
              </w:rPr>
            </w:pPr>
            <w:r>
              <w:rPr>
                <w:rFonts w:ascii="Times New Roman" w:hAnsi="Times New Roman" w:cs="Times New Roman"/>
              </w:rPr>
              <w:t>36.99</w:t>
            </w:r>
          </w:p>
        </w:tc>
      </w:tr>
      <w:tr w:rsidRPr="00066AE7" w:rsidR="002A49EF" w:rsidTr="002A49EF" w14:paraId="5D0BA1E5" w14:textId="77777777">
        <w:tc>
          <w:tcPr>
            <w:tcW w:w="1384" w:type="dxa"/>
          </w:tcPr>
          <w:p w:rsidR="002A49EF" w:rsidP="002A49EF" w:rsidRDefault="002A49EF" w14:paraId="20257D5D" w14:textId="77777777">
            <w:pPr>
              <w:jc w:val="center"/>
              <w:rPr>
                <w:rFonts w:ascii="Times New Roman" w:hAnsi="Times New Roman" w:cs="Times New Roman"/>
              </w:rPr>
            </w:pPr>
            <w:r>
              <w:rPr>
                <w:rFonts w:ascii="Times New Roman" w:hAnsi="Times New Roman" w:cs="Times New Roman"/>
              </w:rPr>
              <w:t>75-100 mm</w:t>
            </w:r>
          </w:p>
        </w:tc>
        <w:tc>
          <w:tcPr>
            <w:tcW w:w="1808" w:type="dxa"/>
          </w:tcPr>
          <w:p w:rsidRPr="0055546A" w:rsidR="002A49EF" w:rsidP="002A49EF" w:rsidRDefault="002A49EF" w14:paraId="59472C67" w14:textId="77777777">
            <w:pPr>
              <w:jc w:val="center"/>
              <w:rPr>
                <w:rFonts w:ascii="Times New Roman" w:hAnsi="Times New Roman" w:cs="Times New Roman"/>
              </w:rPr>
            </w:pPr>
            <w:r>
              <w:rPr>
                <w:rFonts w:ascii="Times New Roman" w:hAnsi="Times New Roman" w:cs="Times New Roman"/>
              </w:rPr>
              <w:t>Trap</w:t>
            </w:r>
          </w:p>
        </w:tc>
        <w:tc>
          <w:tcPr>
            <w:tcW w:w="1027" w:type="dxa"/>
            <w:tcBorders>
              <w:bottom w:val="single" w:color="auto" w:sz="4" w:space="0"/>
            </w:tcBorders>
            <w:shd w:val="clear" w:color="auto" w:fill="FFFFFF" w:themeFill="background1"/>
          </w:tcPr>
          <w:p w:rsidRPr="00066AE7" w:rsidR="002A49EF" w:rsidP="002A49EF" w:rsidRDefault="002A49EF" w14:paraId="1A7F6089" w14:textId="77777777">
            <w:pPr>
              <w:jc w:val="center"/>
              <w:rPr>
                <w:rFonts w:ascii="Times New Roman" w:hAnsi="Times New Roman" w:cs="Times New Roman"/>
              </w:rPr>
            </w:pPr>
            <w:r>
              <w:rPr>
                <w:rFonts w:ascii="Times New Roman" w:hAnsi="Times New Roman" w:cs="Times New Roman"/>
              </w:rPr>
              <w:t>F</w:t>
            </w:r>
          </w:p>
        </w:tc>
        <w:tc>
          <w:tcPr>
            <w:tcW w:w="1596" w:type="dxa"/>
            <w:tcBorders>
              <w:bottom w:val="single" w:color="auto" w:sz="4" w:space="0"/>
            </w:tcBorders>
            <w:shd w:val="clear" w:color="auto" w:fill="FFFFFF" w:themeFill="background1"/>
          </w:tcPr>
          <w:p w:rsidRPr="00066AE7" w:rsidR="002A49EF" w:rsidP="002A49EF" w:rsidRDefault="002A49EF" w14:paraId="23A71793" w14:textId="77777777">
            <w:pPr>
              <w:jc w:val="center"/>
              <w:rPr>
                <w:rFonts w:ascii="Times New Roman" w:hAnsi="Times New Roman" w:cs="Times New Roman"/>
              </w:rPr>
            </w:pPr>
            <w:r>
              <w:rPr>
                <w:rFonts w:ascii="Times New Roman" w:hAnsi="Times New Roman" w:cs="Times New Roman"/>
              </w:rPr>
              <w:t>55</w:t>
            </w:r>
          </w:p>
        </w:tc>
        <w:tc>
          <w:tcPr>
            <w:tcW w:w="1596" w:type="dxa"/>
            <w:tcBorders>
              <w:bottom w:val="single" w:color="auto" w:sz="4" w:space="0"/>
            </w:tcBorders>
            <w:shd w:val="clear" w:color="auto" w:fill="FFFFFF" w:themeFill="background1"/>
          </w:tcPr>
          <w:p w:rsidRPr="00066AE7" w:rsidR="002A49EF" w:rsidP="002A49EF" w:rsidRDefault="002A49EF" w14:paraId="5C4037E5" w14:textId="77777777">
            <w:pPr>
              <w:jc w:val="center"/>
              <w:rPr>
                <w:rFonts w:ascii="Times New Roman" w:hAnsi="Times New Roman" w:cs="Times New Roman"/>
              </w:rPr>
            </w:pPr>
            <w:r>
              <w:rPr>
                <w:rFonts w:ascii="Times New Roman" w:hAnsi="Times New Roman" w:cs="Times New Roman"/>
              </w:rPr>
              <w:t>62.9</w:t>
            </w:r>
          </w:p>
        </w:tc>
        <w:tc>
          <w:tcPr>
            <w:tcW w:w="1596" w:type="dxa"/>
            <w:tcBorders>
              <w:bottom w:val="single" w:color="auto" w:sz="4" w:space="0"/>
            </w:tcBorders>
            <w:shd w:val="clear" w:color="auto" w:fill="FFFFFF" w:themeFill="background1"/>
          </w:tcPr>
          <w:p w:rsidRPr="00066AE7" w:rsidR="002A49EF" w:rsidP="002A49EF" w:rsidRDefault="002A49EF" w14:paraId="26AD2FB3" w14:textId="77777777">
            <w:pPr>
              <w:jc w:val="center"/>
              <w:rPr>
                <w:rFonts w:ascii="Times New Roman" w:hAnsi="Times New Roman" w:cs="Times New Roman"/>
              </w:rPr>
            </w:pPr>
            <w:r>
              <w:rPr>
                <w:rFonts w:ascii="Times New Roman" w:hAnsi="Times New Roman" w:cs="Times New Roman"/>
              </w:rPr>
              <w:t>95.8</w:t>
            </w:r>
          </w:p>
        </w:tc>
      </w:tr>
      <w:tr w:rsidRPr="00066AE7" w:rsidR="002A49EF" w:rsidTr="002A49EF" w14:paraId="509E3B60" w14:textId="77777777">
        <w:tc>
          <w:tcPr>
            <w:tcW w:w="1384" w:type="dxa"/>
          </w:tcPr>
          <w:p w:rsidR="002A49EF" w:rsidP="002A49EF" w:rsidRDefault="002A49EF" w14:paraId="224EAD0E" w14:textId="77777777">
            <w:pPr>
              <w:jc w:val="center"/>
              <w:rPr>
                <w:rFonts w:ascii="Times New Roman" w:hAnsi="Times New Roman" w:cs="Times New Roman"/>
              </w:rPr>
            </w:pPr>
          </w:p>
        </w:tc>
        <w:tc>
          <w:tcPr>
            <w:tcW w:w="1808" w:type="dxa"/>
          </w:tcPr>
          <w:p w:rsidRPr="0055546A" w:rsidR="002A49EF" w:rsidP="002A49EF" w:rsidRDefault="002A49EF" w14:paraId="3F51A3EA" w14:textId="77777777">
            <w:pPr>
              <w:jc w:val="center"/>
              <w:rPr>
                <w:rFonts w:ascii="Times New Roman" w:hAnsi="Times New Roman" w:cs="Times New Roman"/>
              </w:rPr>
            </w:pPr>
            <w:r>
              <w:rPr>
                <w:rFonts w:ascii="Times New Roman" w:hAnsi="Times New Roman" w:cs="Times New Roman"/>
              </w:rPr>
              <w:t>Trawl</w:t>
            </w:r>
          </w:p>
        </w:tc>
        <w:tc>
          <w:tcPr>
            <w:tcW w:w="1027" w:type="dxa"/>
            <w:shd w:val="clear" w:color="auto" w:fill="FFFFFF" w:themeFill="background1"/>
          </w:tcPr>
          <w:p w:rsidRPr="00066AE7" w:rsidR="002A49EF" w:rsidP="002A49EF" w:rsidRDefault="002A49EF" w14:paraId="3A0A19D5"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308DC158" w14:textId="77777777">
            <w:pPr>
              <w:jc w:val="center"/>
              <w:rPr>
                <w:rFonts w:ascii="Times New Roman" w:hAnsi="Times New Roman" w:cs="Times New Roman"/>
              </w:rPr>
            </w:pPr>
            <w:r>
              <w:rPr>
                <w:rFonts w:ascii="Times New Roman" w:hAnsi="Times New Roman" w:cs="Times New Roman"/>
              </w:rPr>
              <w:t>24</w:t>
            </w:r>
          </w:p>
        </w:tc>
        <w:tc>
          <w:tcPr>
            <w:tcW w:w="1596" w:type="dxa"/>
            <w:shd w:val="clear" w:color="auto" w:fill="FFFFFF" w:themeFill="background1"/>
          </w:tcPr>
          <w:p w:rsidRPr="00066AE7" w:rsidR="002A49EF" w:rsidP="002A49EF" w:rsidRDefault="002A49EF" w14:paraId="493F12F4" w14:textId="77777777">
            <w:pPr>
              <w:jc w:val="center"/>
              <w:rPr>
                <w:rFonts w:ascii="Times New Roman" w:hAnsi="Times New Roman" w:cs="Times New Roman"/>
              </w:rPr>
            </w:pPr>
            <w:r>
              <w:rPr>
                <w:rFonts w:ascii="Times New Roman" w:hAnsi="Times New Roman" w:cs="Times New Roman"/>
              </w:rPr>
              <w:t>30.8</w:t>
            </w:r>
          </w:p>
        </w:tc>
        <w:tc>
          <w:tcPr>
            <w:tcW w:w="1596" w:type="dxa"/>
            <w:shd w:val="clear" w:color="auto" w:fill="FFFFFF" w:themeFill="background1"/>
          </w:tcPr>
          <w:p w:rsidRPr="00066AE7" w:rsidR="002A49EF" w:rsidP="002A49EF" w:rsidRDefault="002A49EF" w14:paraId="13C6E725" w14:textId="77777777">
            <w:pPr>
              <w:jc w:val="center"/>
              <w:rPr>
                <w:rFonts w:ascii="Times New Roman" w:hAnsi="Times New Roman" w:cs="Times New Roman"/>
              </w:rPr>
            </w:pPr>
            <w:r>
              <w:rPr>
                <w:rFonts w:ascii="Times New Roman" w:hAnsi="Times New Roman" w:cs="Times New Roman"/>
              </w:rPr>
              <w:t>64.2</w:t>
            </w:r>
          </w:p>
        </w:tc>
      </w:tr>
      <w:tr w:rsidRPr="00066AE7" w:rsidR="002A49EF" w:rsidTr="002A49EF" w14:paraId="2F9D85C5" w14:textId="77777777">
        <w:tc>
          <w:tcPr>
            <w:tcW w:w="1384" w:type="dxa"/>
          </w:tcPr>
          <w:p w:rsidR="002A49EF" w:rsidP="002A49EF" w:rsidRDefault="002A49EF" w14:paraId="6158AFE9" w14:textId="77777777">
            <w:pPr>
              <w:jc w:val="center"/>
              <w:rPr>
                <w:rFonts w:ascii="Times New Roman" w:hAnsi="Times New Roman" w:cs="Times New Roman"/>
              </w:rPr>
            </w:pPr>
          </w:p>
        </w:tc>
        <w:tc>
          <w:tcPr>
            <w:tcW w:w="1808" w:type="dxa"/>
          </w:tcPr>
          <w:p w:rsidRPr="0055546A" w:rsidR="002A49EF" w:rsidP="002A49EF" w:rsidRDefault="002A49EF" w14:paraId="226155EA" w14:textId="77777777">
            <w:pPr>
              <w:jc w:val="center"/>
              <w:rPr>
                <w:rFonts w:ascii="Times New Roman" w:hAnsi="Times New Roman" w:cs="Times New Roman"/>
              </w:rPr>
            </w:pPr>
            <w:r>
              <w:rPr>
                <w:rFonts w:ascii="Times New Roman" w:hAnsi="Times New Roman" w:cs="Times New Roman"/>
              </w:rPr>
              <w:t>Cage 2 weeks</w:t>
            </w:r>
          </w:p>
        </w:tc>
        <w:tc>
          <w:tcPr>
            <w:tcW w:w="1027" w:type="dxa"/>
            <w:shd w:val="clear" w:color="auto" w:fill="FFFFFF" w:themeFill="background1"/>
          </w:tcPr>
          <w:p w:rsidRPr="00066AE7" w:rsidR="002A49EF" w:rsidP="002A49EF" w:rsidRDefault="002A49EF" w14:paraId="0B29A470"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57961987" w14:textId="77777777">
            <w:pPr>
              <w:jc w:val="center"/>
              <w:rPr>
                <w:rFonts w:ascii="Times New Roman" w:hAnsi="Times New Roman" w:cs="Times New Roman"/>
              </w:rPr>
            </w:pPr>
            <w:r>
              <w:rPr>
                <w:rFonts w:ascii="Times New Roman" w:hAnsi="Times New Roman" w:cs="Times New Roman"/>
              </w:rPr>
              <w:t>7</w:t>
            </w:r>
          </w:p>
        </w:tc>
        <w:tc>
          <w:tcPr>
            <w:tcW w:w="1596" w:type="dxa"/>
            <w:shd w:val="clear" w:color="auto" w:fill="FFFFFF" w:themeFill="background1"/>
          </w:tcPr>
          <w:p w:rsidRPr="00066AE7" w:rsidR="002A49EF" w:rsidP="002A49EF" w:rsidRDefault="002A49EF" w14:paraId="345E3CC4" w14:textId="77777777">
            <w:pPr>
              <w:jc w:val="center"/>
              <w:rPr>
                <w:rFonts w:ascii="Times New Roman" w:hAnsi="Times New Roman" w:cs="Times New Roman"/>
              </w:rPr>
            </w:pPr>
            <w:r>
              <w:rPr>
                <w:rFonts w:ascii="Times New Roman" w:hAnsi="Times New Roman" w:cs="Times New Roman"/>
              </w:rPr>
              <w:t>3.83</w:t>
            </w:r>
          </w:p>
        </w:tc>
        <w:tc>
          <w:tcPr>
            <w:tcW w:w="1596" w:type="dxa"/>
            <w:shd w:val="clear" w:color="auto" w:fill="FFFFFF" w:themeFill="background1"/>
          </w:tcPr>
          <w:p w:rsidRPr="00066AE7" w:rsidR="002A49EF" w:rsidP="002A49EF" w:rsidRDefault="002A49EF" w14:paraId="1E4DF430" w14:textId="77777777">
            <w:pPr>
              <w:jc w:val="center"/>
              <w:rPr>
                <w:rFonts w:ascii="Times New Roman" w:hAnsi="Times New Roman" w:cs="Times New Roman"/>
              </w:rPr>
            </w:pPr>
            <w:r>
              <w:rPr>
                <w:rFonts w:ascii="Times New Roman" w:hAnsi="Times New Roman" w:cs="Times New Roman"/>
              </w:rPr>
              <w:t>5.30</w:t>
            </w:r>
          </w:p>
        </w:tc>
      </w:tr>
      <w:tr w:rsidRPr="00066AE7" w:rsidR="002A49EF" w:rsidTr="002A49EF" w14:paraId="7D8A3FD4" w14:textId="77777777">
        <w:tc>
          <w:tcPr>
            <w:tcW w:w="1384" w:type="dxa"/>
          </w:tcPr>
          <w:p w:rsidRPr="0055546A" w:rsidR="002A49EF" w:rsidP="002A49EF" w:rsidRDefault="002A49EF" w14:paraId="4921901C" w14:textId="77777777">
            <w:pPr>
              <w:jc w:val="center"/>
              <w:rPr>
                <w:rFonts w:ascii="Times New Roman" w:hAnsi="Times New Roman" w:cs="Times New Roman"/>
              </w:rPr>
            </w:pPr>
          </w:p>
        </w:tc>
        <w:tc>
          <w:tcPr>
            <w:tcW w:w="1808" w:type="dxa"/>
          </w:tcPr>
          <w:p w:rsidRPr="0055546A" w:rsidR="002A49EF" w:rsidP="002A49EF" w:rsidRDefault="002A49EF" w14:paraId="27A26F32" w14:textId="77777777">
            <w:pPr>
              <w:jc w:val="center"/>
              <w:rPr>
                <w:rFonts w:ascii="Times New Roman" w:hAnsi="Times New Roman" w:cs="Times New Roman"/>
              </w:rPr>
            </w:pPr>
            <w:r>
              <w:rPr>
                <w:rFonts w:ascii="Times New Roman" w:hAnsi="Times New Roman" w:cs="Times New Roman"/>
              </w:rPr>
              <w:t>Cage 6 months</w:t>
            </w:r>
          </w:p>
        </w:tc>
        <w:tc>
          <w:tcPr>
            <w:tcW w:w="1027" w:type="dxa"/>
            <w:tcBorders>
              <w:bottom w:val="single" w:color="auto" w:sz="4" w:space="0"/>
            </w:tcBorders>
            <w:shd w:val="clear" w:color="auto" w:fill="FFFFFF" w:themeFill="background1"/>
          </w:tcPr>
          <w:p w:rsidRPr="00066AE7" w:rsidR="002A49EF" w:rsidP="002A49EF" w:rsidRDefault="002A49EF" w14:paraId="1D908FA8" w14:textId="77777777">
            <w:pPr>
              <w:jc w:val="center"/>
              <w:rPr>
                <w:rFonts w:ascii="Times New Roman" w:hAnsi="Times New Roman" w:cs="Times New Roman"/>
              </w:rPr>
            </w:pPr>
          </w:p>
        </w:tc>
        <w:tc>
          <w:tcPr>
            <w:tcW w:w="1596" w:type="dxa"/>
            <w:tcBorders>
              <w:bottom w:val="single" w:color="auto" w:sz="4" w:space="0"/>
            </w:tcBorders>
            <w:shd w:val="clear" w:color="auto" w:fill="FFFFFF" w:themeFill="background1"/>
          </w:tcPr>
          <w:p w:rsidRPr="00066AE7" w:rsidR="002A49EF" w:rsidP="002A49EF" w:rsidRDefault="002A49EF" w14:paraId="4DE3E63D" w14:textId="77777777">
            <w:pPr>
              <w:jc w:val="center"/>
              <w:rPr>
                <w:rFonts w:ascii="Times New Roman" w:hAnsi="Times New Roman" w:cs="Times New Roman"/>
              </w:rPr>
            </w:pPr>
            <w:r>
              <w:rPr>
                <w:rFonts w:ascii="Times New Roman" w:hAnsi="Times New Roman" w:cs="Times New Roman"/>
              </w:rPr>
              <w:t>10</w:t>
            </w:r>
          </w:p>
        </w:tc>
        <w:tc>
          <w:tcPr>
            <w:tcW w:w="1596" w:type="dxa"/>
            <w:tcBorders>
              <w:bottom w:val="single" w:color="auto" w:sz="4" w:space="0"/>
            </w:tcBorders>
            <w:shd w:val="clear" w:color="auto" w:fill="FFFFFF" w:themeFill="background1"/>
          </w:tcPr>
          <w:p w:rsidRPr="00066AE7" w:rsidR="002A49EF" w:rsidP="002A49EF" w:rsidRDefault="002A49EF" w14:paraId="3B049391" w14:textId="77777777">
            <w:pPr>
              <w:jc w:val="center"/>
              <w:rPr>
                <w:rFonts w:ascii="Times New Roman" w:hAnsi="Times New Roman" w:cs="Times New Roman"/>
              </w:rPr>
            </w:pPr>
            <w:r>
              <w:rPr>
                <w:rFonts w:ascii="Times New Roman" w:hAnsi="Times New Roman" w:cs="Times New Roman"/>
              </w:rPr>
              <w:t>94.1</w:t>
            </w:r>
          </w:p>
        </w:tc>
        <w:tc>
          <w:tcPr>
            <w:tcW w:w="1596" w:type="dxa"/>
            <w:tcBorders>
              <w:bottom w:val="single" w:color="auto" w:sz="4" w:space="0"/>
            </w:tcBorders>
            <w:shd w:val="clear" w:color="auto" w:fill="FFFFFF" w:themeFill="background1"/>
          </w:tcPr>
          <w:p w:rsidRPr="00066AE7" w:rsidR="002A49EF" w:rsidP="002A49EF" w:rsidRDefault="002A49EF" w14:paraId="399E009C" w14:textId="77777777">
            <w:pPr>
              <w:jc w:val="center"/>
              <w:rPr>
                <w:rFonts w:ascii="Times New Roman" w:hAnsi="Times New Roman" w:cs="Times New Roman"/>
              </w:rPr>
            </w:pPr>
            <w:r>
              <w:rPr>
                <w:rFonts w:ascii="Times New Roman" w:hAnsi="Times New Roman" w:cs="Times New Roman"/>
              </w:rPr>
              <w:t>118.1</w:t>
            </w:r>
          </w:p>
        </w:tc>
      </w:tr>
      <w:tr w:rsidRPr="00066AE7" w:rsidR="002A49EF" w:rsidTr="002A49EF" w14:paraId="24949F9A" w14:textId="77777777">
        <w:tc>
          <w:tcPr>
            <w:tcW w:w="1384" w:type="dxa"/>
          </w:tcPr>
          <w:p w:rsidRPr="0055546A" w:rsidR="002A49EF" w:rsidP="002A49EF" w:rsidRDefault="002A49EF" w14:paraId="3BBF9C15" w14:textId="77777777">
            <w:pPr>
              <w:jc w:val="center"/>
              <w:rPr>
                <w:rFonts w:ascii="Times New Roman" w:hAnsi="Times New Roman" w:cs="Times New Roman"/>
              </w:rPr>
            </w:pPr>
          </w:p>
        </w:tc>
        <w:tc>
          <w:tcPr>
            <w:tcW w:w="1808" w:type="dxa"/>
          </w:tcPr>
          <w:p w:rsidRPr="0055546A" w:rsidR="002A49EF" w:rsidP="002A49EF" w:rsidRDefault="002A49EF" w14:paraId="40D3930B" w14:textId="77777777">
            <w:pPr>
              <w:jc w:val="center"/>
              <w:rPr>
                <w:rFonts w:ascii="Times New Roman" w:hAnsi="Times New Roman" w:cs="Times New Roman"/>
              </w:rPr>
            </w:pPr>
            <w:r>
              <w:rPr>
                <w:rFonts w:ascii="Times New Roman" w:hAnsi="Times New Roman" w:cs="Times New Roman"/>
              </w:rPr>
              <w:t>Cage 12 months</w:t>
            </w:r>
          </w:p>
        </w:tc>
        <w:tc>
          <w:tcPr>
            <w:tcW w:w="1027" w:type="dxa"/>
            <w:shd w:val="clear" w:color="auto" w:fill="FFFFFF" w:themeFill="background1"/>
          </w:tcPr>
          <w:p w:rsidRPr="00066AE7" w:rsidR="002A49EF" w:rsidP="002A49EF" w:rsidRDefault="002A49EF" w14:paraId="0FBCD66E"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5A7AEDBC" w14:textId="77777777">
            <w:pPr>
              <w:jc w:val="center"/>
              <w:rPr>
                <w:rFonts w:ascii="Times New Roman" w:hAnsi="Times New Roman" w:cs="Times New Roman"/>
              </w:rPr>
            </w:pPr>
            <w:r>
              <w:rPr>
                <w:rFonts w:ascii="Times New Roman" w:hAnsi="Times New Roman" w:cs="Times New Roman"/>
              </w:rPr>
              <w:t>8</w:t>
            </w:r>
          </w:p>
        </w:tc>
        <w:tc>
          <w:tcPr>
            <w:tcW w:w="1596" w:type="dxa"/>
            <w:shd w:val="clear" w:color="auto" w:fill="FFFFFF" w:themeFill="background1"/>
          </w:tcPr>
          <w:p w:rsidRPr="00066AE7" w:rsidR="002A49EF" w:rsidP="002A49EF" w:rsidRDefault="002A49EF" w14:paraId="38FF32D8" w14:textId="77777777">
            <w:pPr>
              <w:jc w:val="center"/>
              <w:rPr>
                <w:rFonts w:ascii="Times New Roman" w:hAnsi="Times New Roman" w:cs="Times New Roman"/>
              </w:rPr>
            </w:pPr>
            <w:r>
              <w:rPr>
                <w:rFonts w:ascii="Times New Roman" w:hAnsi="Times New Roman" w:cs="Times New Roman"/>
              </w:rPr>
              <w:t>45.9</w:t>
            </w:r>
          </w:p>
        </w:tc>
        <w:tc>
          <w:tcPr>
            <w:tcW w:w="1596" w:type="dxa"/>
            <w:shd w:val="clear" w:color="auto" w:fill="FFFFFF" w:themeFill="background1"/>
          </w:tcPr>
          <w:p w:rsidRPr="00066AE7" w:rsidR="002A49EF" w:rsidP="002A49EF" w:rsidRDefault="002A49EF" w14:paraId="314E5160" w14:textId="77777777">
            <w:pPr>
              <w:jc w:val="center"/>
              <w:rPr>
                <w:rFonts w:ascii="Times New Roman" w:hAnsi="Times New Roman" w:cs="Times New Roman"/>
              </w:rPr>
            </w:pPr>
            <w:r>
              <w:rPr>
                <w:rFonts w:ascii="Times New Roman" w:hAnsi="Times New Roman" w:cs="Times New Roman"/>
              </w:rPr>
              <w:t>80.9</w:t>
            </w:r>
          </w:p>
        </w:tc>
      </w:tr>
      <w:tr w:rsidRPr="00066AE7" w:rsidR="002A49EF" w:rsidTr="002A49EF" w14:paraId="5CFF1089" w14:textId="77777777">
        <w:tc>
          <w:tcPr>
            <w:tcW w:w="1384" w:type="dxa"/>
          </w:tcPr>
          <w:p w:rsidRPr="0055546A" w:rsidR="002A49EF" w:rsidP="002A49EF" w:rsidRDefault="002A49EF" w14:paraId="74BB949C" w14:textId="77777777">
            <w:pPr>
              <w:jc w:val="center"/>
              <w:rPr>
                <w:rFonts w:ascii="Times New Roman" w:hAnsi="Times New Roman" w:cs="Times New Roman"/>
              </w:rPr>
            </w:pPr>
          </w:p>
        </w:tc>
        <w:tc>
          <w:tcPr>
            <w:tcW w:w="1808" w:type="dxa"/>
          </w:tcPr>
          <w:p w:rsidRPr="0055546A" w:rsidR="002A49EF" w:rsidP="002A49EF" w:rsidRDefault="002A49EF" w14:paraId="5B411151" w14:textId="77777777">
            <w:pPr>
              <w:jc w:val="center"/>
              <w:rPr>
                <w:rFonts w:ascii="Times New Roman" w:hAnsi="Times New Roman" w:cs="Times New Roman"/>
              </w:rPr>
            </w:pPr>
            <w:r>
              <w:rPr>
                <w:rFonts w:ascii="Times New Roman" w:hAnsi="Times New Roman" w:cs="Times New Roman"/>
              </w:rPr>
              <w:t>Trap</w:t>
            </w:r>
          </w:p>
        </w:tc>
        <w:tc>
          <w:tcPr>
            <w:tcW w:w="1027" w:type="dxa"/>
            <w:tcBorders>
              <w:bottom w:val="single" w:color="auto" w:sz="4" w:space="0"/>
            </w:tcBorders>
            <w:shd w:val="clear" w:color="auto" w:fill="FFFFFF" w:themeFill="background1"/>
          </w:tcPr>
          <w:p w:rsidRPr="00066AE7" w:rsidR="002A49EF" w:rsidP="002A49EF" w:rsidRDefault="002A49EF" w14:paraId="6A4238F3" w14:textId="77777777">
            <w:pPr>
              <w:jc w:val="center"/>
              <w:rPr>
                <w:rFonts w:ascii="Times New Roman" w:hAnsi="Times New Roman" w:cs="Times New Roman"/>
              </w:rPr>
            </w:pPr>
            <w:r>
              <w:rPr>
                <w:rFonts w:ascii="Times New Roman" w:hAnsi="Times New Roman" w:cs="Times New Roman"/>
              </w:rPr>
              <w:t>M</w:t>
            </w:r>
          </w:p>
        </w:tc>
        <w:tc>
          <w:tcPr>
            <w:tcW w:w="1596" w:type="dxa"/>
            <w:tcBorders>
              <w:bottom w:val="single" w:color="auto" w:sz="4" w:space="0"/>
            </w:tcBorders>
            <w:shd w:val="clear" w:color="auto" w:fill="FFFFFF" w:themeFill="background1"/>
          </w:tcPr>
          <w:p w:rsidRPr="00066AE7" w:rsidR="002A49EF" w:rsidP="002A49EF" w:rsidRDefault="002A49EF" w14:paraId="098FAB08" w14:textId="77777777">
            <w:pPr>
              <w:jc w:val="center"/>
              <w:rPr>
                <w:rFonts w:ascii="Times New Roman" w:hAnsi="Times New Roman" w:cs="Times New Roman"/>
              </w:rPr>
            </w:pPr>
            <w:r>
              <w:rPr>
                <w:rFonts w:ascii="Times New Roman" w:hAnsi="Times New Roman" w:cs="Times New Roman"/>
              </w:rPr>
              <w:t>142</w:t>
            </w:r>
          </w:p>
        </w:tc>
        <w:tc>
          <w:tcPr>
            <w:tcW w:w="1596" w:type="dxa"/>
            <w:tcBorders>
              <w:bottom w:val="single" w:color="auto" w:sz="4" w:space="0"/>
            </w:tcBorders>
            <w:shd w:val="clear" w:color="auto" w:fill="FFFFFF" w:themeFill="background1"/>
          </w:tcPr>
          <w:p w:rsidRPr="00066AE7" w:rsidR="002A49EF" w:rsidP="002A49EF" w:rsidRDefault="002A49EF" w14:paraId="67A102D5" w14:textId="77777777">
            <w:pPr>
              <w:jc w:val="center"/>
              <w:rPr>
                <w:rFonts w:ascii="Times New Roman" w:hAnsi="Times New Roman" w:cs="Times New Roman"/>
              </w:rPr>
            </w:pPr>
            <w:r>
              <w:rPr>
                <w:rFonts w:ascii="Times New Roman" w:hAnsi="Times New Roman" w:cs="Times New Roman"/>
              </w:rPr>
              <w:t>70.35</w:t>
            </w:r>
          </w:p>
        </w:tc>
        <w:tc>
          <w:tcPr>
            <w:tcW w:w="1596" w:type="dxa"/>
            <w:tcBorders>
              <w:bottom w:val="single" w:color="auto" w:sz="4" w:space="0"/>
            </w:tcBorders>
            <w:shd w:val="clear" w:color="auto" w:fill="FFFFFF" w:themeFill="background1"/>
          </w:tcPr>
          <w:p w:rsidRPr="00066AE7" w:rsidR="002A49EF" w:rsidP="002A49EF" w:rsidRDefault="002A49EF" w14:paraId="26F696AC" w14:textId="77777777">
            <w:pPr>
              <w:jc w:val="center"/>
              <w:rPr>
                <w:rFonts w:ascii="Times New Roman" w:hAnsi="Times New Roman" w:cs="Times New Roman"/>
              </w:rPr>
            </w:pPr>
            <w:r>
              <w:rPr>
                <w:rFonts w:ascii="Times New Roman" w:hAnsi="Times New Roman" w:cs="Times New Roman"/>
              </w:rPr>
              <w:t>114.28</w:t>
            </w:r>
          </w:p>
        </w:tc>
      </w:tr>
      <w:tr w:rsidRPr="00066AE7" w:rsidR="002A49EF" w:rsidTr="002A49EF" w14:paraId="24BB6768" w14:textId="77777777">
        <w:tc>
          <w:tcPr>
            <w:tcW w:w="1384" w:type="dxa"/>
          </w:tcPr>
          <w:p w:rsidRPr="0055546A" w:rsidR="002A49EF" w:rsidP="002A49EF" w:rsidRDefault="002A49EF" w14:paraId="402A3F9F" w14:textId="77777777">
            <w:pPr>
              <w:jc w:val="center"/>
              <w:rPr>
                <w:rFonts w:ascii="Times New Roman" w:hAnsi="Times New Roman" w:cs="Times New Roman"/>
              </w:rPr>
            </w:pPr>
          </w:p>
        </w:tc>
        <w:tc>
          <w:tcPr>
            <w:tcW w:w="1808" w:type="dxa"/>
          </w:tcPr>
          <w:p w:rsidRPr="0055546A" w:rsidR="002A49EF" w:rsidP="002A49EF" w:rsidRDefault="002A49EF" w14:paraId="2FD78729" w14:textId="77777777">
            <w:pPr>
              <w:jc w:val="center"/>
              <w:rPr>
                <w:rFonts w:ascii="Times New Roman" w:hAnsi="Times New Roman" w:cs="Times New Roman"/>
              </w:rPr>
            </w:pPr>
            <w:r>
              <w:rPr>
                <w:rFonts w:ascii="Times New Roman" w:hAnsi="Times New Roman" w:cs="Times New Roman"/>
              </w:rPr>
              <w:t>Trawl</w:t>
            </w:r>
          </w:p>
        </w:tc>
        <w:tc>
          <w:tcPr>
            <w:tcW w:w="1027" w:type="dxa"/>
            <w:shd w:val="clear" w:color="auto" w:fill="FFFFFF" w:themeFill="background1"/>
          </w:tcPr>
          <w:p w:rsidRPr="00066AE7" w:rsidR="002A49EF" w:rsidP="002A49EF" w:rsidRDefault="002A49EF" w14:paraId="7A6905E9"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2A14A991" w14:textId="77777777">
            <w:pPr>
              <w:jc w:val="center"/>
              <w:rPr>
                <w:rFonts w:ascii="Times New Roman" w:hAnsi="Times New Roman" w:cs="Times New Roman"/>
              </w:rPr>
            </w:pPr>
            <w:r>
              <w:rPr>
                <w:rFonts w:ascii="Times New Roman" w:hAnsi="Times New Roman" w:cs="Times New Roman"/>
              </w:rPr>
              <w:t>399</w:t>
            </w:r>
          </w:p>
        </w:tc>
        <w:tc>
          <w:tcPr>
            <w:tcW w:w="1596" w:type="dxa"/>
            <w:shd w:val="clear" w:color="auto" w:fill="FFFFFF" w:themeFill="background1"/>
          </w:tcPr>
          <w:p w:rsidRPr="00066AE7" w:rsidR="002A49EF" w:rsidP="002A49EF" w:rsidRDefault="002A49EF" w14:paraId="75B9E522" w14:textId="77777777">
            <w:pPr>
              <w:jc w:val="center"/>
              <w:rPr>
                <w:rFonts w:ascii="Times New Roman" w:hAnsi="Times New Roman" w:cs="Times New Roman"/>
              </w:rPr>
            </w:pPr>
            <w:r>
              <w:rPr>
                <w:rFonts w:ascii="Times New Roman" w:hAnsi="Times New Roman" w:cs="Times New Roman"/>
              </w:rPr>
              <w:t>32.13</w:t>
            </w:r>
          </w:p>
        </w:tc>
        <w:tc>
          <w:tcPr>
            <w:tcW w:w="1596" w:type="dxa"/>
            <w:shd w:val="clear" w:color="auto" w:fill="FFFFFF" w:themeFill="background1"/>
          </w:tcPr>
          <w:p w:rsidRPr="00066AE7" w:rsidR="002A49EF" w:rsidP="002A49EF" w:rsidRDefault="002A49EF" w14:paraId="779831CC" w14:textId="77777777">
            <w:pPr>
              <w:jc w:val="center"/>
              <w:rPr>
                <w:rFonts w:ascii="Times New Roman" w:hAnsi="Times New Roman" w:cs="Times New Roman"/>
              </w:rPr>
            </w:pPr>
            <w:r>
              <w:rPr>
                <w:rFonts w:ascii="Times New Roman" w:hAnsi="Times New Roman" w:cs="Times New Roman"/>
              </w:rPr>
              <w:t>53.00</w:t>
            </w:r>
          </w:p>
        </w:tc>
      </w:tr>
      <w:tr w:rsidRPr="00066AE7" w:rsidR="002A49EF" w:rsidTr="002A49EF" w14:paraId="4D6A62D1" w14:textId="77777777">
        <w:tc>
          <w:tcPr>
            <w:tcW w:w="1384" w:type="dxa"/>
          </w:tcPr>
          <w:p w:rsidRPr="0055546A" w:rsidR="002A49EF" w:rsidP="002A49EF" w:rsidRDefault="002A49EF" w14:paraId="447AC3D8" w14:textId="77777777">
            <w:pPr>
              <w:jc w:val="center"/>
              <w:rPr>
                <w:rFonts w:ascii="Times New Roman" w:hAnsi="Times New Roman" w:cs="Times New Roman"/>
              </w:rPr>
            </w:pPr>
          </w:p>
        </w:tc>
        <w:tc>
          <w:tcPr>
            <w:tcW w:w="1808" w:type="dxa"/>
          </w:tcPr>
          <w:p w:rsidRPr="0055546A" w:rsidR="002A49EF" w:rsidP="002A49EF" w:rsidRDefault="002A49EF" w14:paraId="34B7FEC0" w14:textId="77777777">
            <w:pPr>
              <w:jc w:val="center"/>
              <w:rPr>
                <w:rFonts w:ascii="Times New Roman" w:hAnsi="Times New Roman" w:cs="Times New Roman"/>
              </w:rPr>
            </w:pPr>
            <w:r>
              <w:rPr>
                <w:rFonts w:ascii="Times New Roman" w:hAnsi="Times New Roman" w:cs="Times New Roman"/>
              </w:rPr>
              <w:t>Cage 2 weeks</w:t>
            </w:r>
          </w:p>
        </w:tc>
        <w:tc>
          <w:tcPr>
            <w:tcW w:w="1027" w:type="dxa"/>
            <w:shd w:val="clear" w:color="auto" w:fill="FFFFFF" w:themeFill="background1"/>
          </w:tcPr>
          <w:p w:rsidRPr="00066AE7" w:rsidR="002A49EF" w:rsidP="002A49EF" w:rsidRDefault="002A49EF" w14:paraId="11B4D7F5"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61CD7B10" w14:textId="77777777">
            <w:pPr>
              <w:jc w:val="center"/>
              <w:rPr>
                <w:rFonts w:ascii="Times New Roman" w:hAnsi="Times New Roman" w:cs="Times New Roman"/>
              </w:rPr>
            </w:pPr>
            <w:r>
              <w:rPr>
                <w:rFonts w:ascii="Times New Roman" w:hAnsi="Times New Roman" w:cs="Times New Roman"/>
              </w:rPr>
              <w:t>35</w:t>
            </w:r>
          </w:p>
        </w:tc>
        <w:tc>
          <w:tcPr>
            <w:tcW w:w="1596" w:type="dxa"/>
            <w:shd w:val="clear" w:color="auto" w:fill="FFFFFF" w:themeFill="background1"/>
          </w:tcPr>
          <w:p w:rsidRPr="00066AE7" w:rsidR="002A49EF" w:rsidP="002A49EF" w:rsidRDefault="002A49EF" w14:paraId="22F70355" w14:textId="77777777">
            <w:pPr>
              <w:jc w:val="center"/>
              <w:rPr>
                <w:rFonts w:ascii="Times New Roman" w:hAnsi="Times New Roman" w:cs="Times New Roman"/>
              </w:rPr>
            </w:pPr>
            <w:r>
              <w:rPr>
                <w:rFonts w:ascii="Times New Roman" w:hAnsi="Times New Roman" w:cs="Times New Roman"/>
              </w:rPr>
              <w:t>8.73</w:t>
            </w:r>
          </w:p>
        </w:tc>
        <w:tc>
          <w:tcPr>
            <w:tcW w:w="1596" w:type="dxa"/>
            <w:shd w:val="clear" w:color="auto" w:fill="FFFFFF" w:themeFill="background1"/>
          </w:tcPr>
          <w:p w:rsidRPr="00066AE7" w:rsidR="002A49EF" w:rsidP="002A49EF" w:rsidRDefault="002A49EF" w14:paraId="7947AAA5" w14:textId="77777777">
            <w:pPr>
              <w:jc w:val="center"/>
              <w:rPr>
                <w:rFonts w:ascii="Times New Roman" w:hAnsi="Times New Roman" w:cs="Times New Roman"/>
              </w:rPr>
            </w:pPr>
            <w:r>
              <w:rPr>
                <w:rFonts w:ascii="Times New Roman" w:hAnsi="Times New Roman" w:cs="Times New Roman"/>
              </w:rPr>
              <w:t>31.12</w:t>
            </w:r>
          </w:p>
        </w:tc>
      </w:tr>
      <w:tr w:rsidRPr="00066AE7" w:rsidR="002A49EF" w:rsidTr="002A49EF" w14:paraId="7330479A" w14:textId="77777777">
        <w:tc>
          <w:tcPr>
            <w:tcW w:w="1384" w:type="dxa"/>
          </w:tcPr>
          <w:p w:rsidRPr="0055546A" w:rsidR="002A49EF" w:rsidP="002A49EF" w:rsidRDefault="002A49EF" w14:paraId="055DD4E7" w14:textId="77777777">
            <w:pPr>
              <w:jc w:val="center"/>
              <w:rPr>
                <w:rFonts w:ascii="Times New Roman" w:hAnsi="Times New Roman" w:cs="Times New Roman"/>
              </w:rPr>
            </w:pPr>
          </w:p>
        </w:tc>
        <w:tc>
          <w:tcPr>
            <w:tcW w:w="1808" w:type="dxa"/>
          </w:tcPr>
          <w:p w:rsidRPr="0055546A" w:rsidR="002A49EF" w:rsidP="002A49EF" w:rsidRDefault="002A49EF" w14:paraId="7BBD67BF" w14:textId="77777777">
            <w:pPr>
              <w:jc w:val="center"/>
              <w:rPr>
                <w:rFonts w:ascii="Times New Roman" w:hAnsi="Times New Roman" w:cs="Times New Roman"/>
              </w:rPr>
            </w:pPr>
            <w:r>
              <w:rPr>
                <w:rFonts w:ascii="Times New Roman" w:hAnsi="Times New Roman" w:cs="Times New Roman"/>
              </w:rPr>
              <w:t>Cage 6 months</w:t>
            </w:r>
          </w:p>
        </w:tc>
        <w:tc>
          <w:tcPr>
            <w:tcW w:w="1027" w:type="dxa"/>
            <w:tcBorders>
              <w:bottom w:val="single" w:color="auto" w:sz="4" w:space="0"/>
            </w:tcBorders>
            <w:shd w:val="clear" w:color="auto" w:fill="FFFFFF" w:themeFill="background1"/>
          </w:tcPr>
          <w:p w:rsidRPr="00066AE7" w:rsidR="002A49EF" w:rsidP="002A49EF" w:rsidRDefault="002A49EF" w14:paraId="2C4215AE" w14:textId="77777777">
            <w:pPr>
              <w:jc w:val="center"/>
              <w:rPr>
                <w:rFonts w:ascii="Times New Roman" w:hAnsi="Times New Roman" w:cs="Times New Roman"/>
              </w:rPr>
            </w:pPr>
          </w:p>
        </w:tc>
        <w:tc>
          <w:tcPr>
            <w:tcW w:w="1596" w:type="dxa"/>
            <w:tcBorders>
              <w:bottom w:val="single" w:color="auto" w:sz="4" w:space="0"/>
            </w:tcBorders>
            <w:shd w:val="clear" w:color="auto" w:fill="FFFFFF" w:themeFill="background1"/>
          </w:tcPr>
          <w:p w:rsidRPr="00066AE7" w:rsidR="002A49EF" w:rsidP="002A49EF" w:rsidRDefault="002A49EF" w14:paraId="7E468175" w14:textId="77777777">
            <w:pPr>
              <w:jc w:val="center"/>
              <w:rPr>
                <w:rFonts w:ascii="Times New Roman" w:hAnsi="Times New Roman" w:cs="Times New Roman"/>
              </w:rPr>
            </w:pPr>
            <w:r>
              <w:rPr>
                <w:rFonts w:ascii="Times New Roman" w:hAnsi="Times New Roman" w:cs="Times New Roman"/>
              </w:rPr>
              <w:t>27</w:t>
            </w:r>
          </w:p>
        </w:tc>
        <w:tc>
          <w:tcPr>
            <w:tcW w:w="1596" w:type="dxa"/>
            <w:tcBorders>
              <w:bottom w:val="single" w:color="auto" w:sz="4" w:space="0"/>
            </w:tcBorders>
            <w:shd w:val="clear" w:color="auto" w:fill="FFFFFF" w:themeFill="background1"/>
          </w:tcPr>
          <w:p w:rsidRPr="00066AE7" w:rsidR="002A49EF" w:rsidP="002A49EF" w:rsidRDefault="002A49EF" w14:paraId="71E1701E" w14:textId="77777777">
            <w:pPr>
              <w:jc w:val="center"/>
              <w:rPr>
                <w:rFonts w:ascii="Times New Roman" w:hAnsi="Times New Roman" w:cs="Times New Roman"/>
              </w:rPr>
            </w:pPr>
            <w:r>
              <w:rPr>
                <w:rFonts w:ascii="Times New Roman" w:hAnsi="Times New Roman" w:cs="Times New Roman"/>
              </w:rPr>
              <w:t>10.89</w:t>
            </w:r>
          </w:p>
        </w:tc>
        <w:tc>
          <w:tcPr>
            <w:tcW w:w="1596" w:type="dxa"/>
            <w:tcBorders>
              <w:bottom w:val="single" w:color="auto" w:sz="4" w:space="0"/>
            </w:tcBorders>
            <w:shd w:val="clear" w:color="auto" w:fill="FFFFFF" w:themeFill="background1"/>
          </w:tcPr>
          <w:p w:rsidRPr="00066AE7" w:rsidR="002A49EF" w:rsidP="002A49EF" w:rsidRDefault="002A49EF" w14:paraId="70973099" w14:textId="77777777">
            <w:pPr>
              <w:jc w:val="center"/>
              <w:rPr>
                <w:rFonts w:ascii="Times New Roman" w:hAnsi="Times New Roman" w:cs="Times New Roman"/>
              </w:rPr>
            </w:pPr>
            <w:r>
              <w:rPr>
                <w:rFonts w:ascii="Times New Roman" w:hAnsi="Times New Roman" w:cs="Times New Roman"/>
              </w:rPr>
              <w:t>39.48</w:t>
            </w:r>
          </w:p>
        </w:tc>
      </w:tr>
      <w:tr w:rsidRPr="00066AE7" w:rsidR="002A49EF" w:rsidTr="002A49EF" w14:paraId="48B3F7B7" w14:textId="77777777">
        <w:tc>
          <w:tcPr>
            <w:tcW w:w="1384" w:type="dxa"/>
          </w:tcPr>
          <w:p w:rsidRPr="0055546A" w:rsidR="002A49EF" w:rsidP="002A49EF" w:rsidRDefault="002A49EF" w14:paraId="1E37E00D" w14:textId="77777777">
            <w:pPr>
              <w:jc w:val="center"/>
              <w:rPr>
                <w:rFonts w:ascii="Times New Roman" w:hAnsi="Times New Roman" w:cs="Times New Roman"/>
              </w:rPr>
            </w:pPr>
          </w:p>
        </w:tc>
        <w:tc>
          <w:tcPr>
            <w:tcW w:w="1808" w:type="dxa"/>
          </w:tcPr>
          <w:p w:rsidRPr="0055546A" w:rsidR="002A49EF" w:rsidP="002A49EF" w:rsidRDefault="002A49EF" w14:paraId="609B04FF" w14:textId="77777777">
            <w:pPr>
              <w:jc w:val="center"/>
              <w:rPr>
                <w:rFonts w:ascii="Times New Roman" w:hAnsi="Times New Roman" w:cs="Times New Roman"/>
              </w:rPr>
            </w:pPr>
            <w:r>
              <w:rPr>
                <w:rFonts w:ascii="Times New Roman" w:hAnsi="Times New Roman" w:cs="Times New Roman"/>
              </w:rPr>
              <w:t>Cage 12 months</w:t>
            </w:r>
          </w:p>
        </w:tc>
        <w:tc>
          <w:tcPr>
            <w:tcW w:w="1027" w:type="dxa"/>
            <w:shd w:val="clear" w:color="auto" w:fill="FFFFFF" w:themeFill="background1"/>
          </w:tcPr>
          <w:p w:rsidRPr="00066AE7" w:rsidR="002A49EF" w:rsidP="002A49EF" w:rsidRDefault="002A49EF" w14:paraId="361BA645"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5DC673AA" w14:textId="77777777">
            <w:pPr>
              <w:jc w:val="center"/>
              <w:rPr>
                <w:rFonts w:ascii="Times New Roman" w:hAnsi="Times New Roman" w:cs="Times New Roman"/>
              </w:rPr>
            </w:pPr>
            <w:r>
              <w:rPr>
                <w:rFonts w:ascii="Times New Roman" w:hAnsi="Times New Roman" w:cs="Times New Roman"/>
              </w:rPr>
              <w:t>15</w:t>
            </w:r>
          </w:p>
        </w:tc>
        <w:tc>
          <w:tcPr>
            <w:tcW w:w="1596" w:type="dxa"/>
            <w:shd w:val="clear" w:color="auto" w:fill="FFFFFF" w:themeFill="background1"/>
          </w:tcPr>
          <w:p w:rsidRPr="00066AE7" w:rsidR="002A49EF" w:rsidP="002A49EF" w:rsidRDefault="002A49EF" w14:paraId="21502F5B" w14:textId="77777777">
            <w:pPr>
              <w:jc w:val="center"/>
              <w:rPr>
                <w:rFonts w:ascii="Times New Roman" w:hAnsi="Times New Roman" w:cs="Times New Roman"/>
              </w:rPr>
            </w:pPr>
            <w:r>
              <w:rPr>
                <w:rFonts w:ascii="Times New Roman" w:hAnsi="Times New Roman" w:cs="Times New Roman"/>
              </w:rPr>
              <w:t>13.67</w:t>
            </w:r>
          </w:p>
        </w:tc>
        <w:tc>
          <w:tcPr>
            <w:tcW w:w="1596" w:type="dxa"/>
            <w:shd w:val="clear" w:color="auto" w:fill="FFFFFF" w:themeFill="background1"/>
          </w:tcPr>
          <w:p w:rsidRPr="00066AE7" w:rsidR="002A49EF" w:rsidP="002A49EF" w:rsidRDefault="002A49EF" w14:paraId="1C356D6F" w14:textId="77777777">
            <w:pPr>
              <w:jc w:val="center"/>
              <w:rPr>
                <w:rFonts w:ascii="Times New Roman" w:hAnsi="Times New Roman" w:cs="Times New Roman"/>
              </w:rPr>
            </w:pPr>
            <w:r>
              <w:rPr>
                <w:rFonts w:ascii="Times New Roman" w:hAnsi="Times New Roman" w:cs="Times New Roman"/>
              </w:rPr>
              <w:t>34.44</w:t>
            </w:r>
          </w:p>
        </w:tc>
      </w:tr>
      <w:tr w:rsidRPr="00066AE7" w:rsidR="002A49EF" w:rsidTr="002A49EF" w14:paraId="773048F0" w14:textId="77777777">
        <w:tc>
          <w:tcPr>
            <w:tcW w:w="1384" w:type="dxa"/>
          </w:tcPr>
          <w:p w:rsidRPr="0055546A" w:rsidR="002A49EF" w:rsidP="002A49EF" w:rsidRDefault="002A49EF" w14:paraId="3B3310C1" w14:textId="77777777">
            <w:pPr>
              <w:jc w:val="center"/>
              <w:rPr>
                <w:rFonts w:ascii="Times New Roman" w:hAnsi="Times New Roman" w:cs="Times New Roman"/>
              </w:rPr>
            </w:pPr>
            <w:r>
              <w:rPr>
                <w:rFonts w:ascii="Times New Roman" w:hAnsi="Times New Roman" w:cs="Times New Roman"/>
              </w:rPr>
              <w:t>&gt; 100 mm</w:t>
            </w:r>
          </w:p>
        </w:tc>
        <w:tc>
          <w:tcPr>
            <w:tcW w:w="1808" w:type="dxa"/>
          </w:tcPr>
          <w:p w:rsidRPr="0055546A" w:rsidR="002A49EF" w:rsidP="002A49EF" w:rsidRDefault="002A49EF" w14:paraId="31169DD2" w14:textId="77777777">
            <w:pPr>
              <w:jc w:val="center"/>
              <w:rPr>
                <w:rFonts w:ascii="Times New Roman" w:hAnsi="Times New Roman" w:cs="Times New Roman"/>
              </w:rPr>
            </w:pPr>
            <w:r>
              <w:rPr>
                <w:rFonts w:ascii="Times New Roman" w:hAnsi="Times New Roman" w:cs="Times New Roman"/>
              </w:rPr>
              <w:t>Trap</w:t>
            </w:r>
          </w:p>
        </w:tc>
        <w:tc>
          <w:tcPr>
            <w:tcW w:w="1027" w:type="dxa"/>
            <w:tcBorders>
              <w:bottom w:val="single" w:color="auto" w:sz="4" w:space="0"/>
            </w:tcBorders>
            <w:shd w:val="clear" w:color="auto" w:fill="FFFFFF" w:themeFill="background1"/>
          </w:tcPr>
          <w:p w:rsidRPr="00066AE7" w:rsidR="002A49EF" w:rsidP="002A49EF" w:rsidRDefault="002A49EF" w14:paraId="4BB155BC" w14:textId="77777777">
            <w:pPr>
              <w:jc w:val="center"/>
              <w:rPr>
                <w:rFonts w:ascii="Times New Roman" w:hAnsi="Times New Roman" w:cs="Times New Roman"/>
              </w:rPr>
            </w:pPr>
            <w:r>
              <w:rPr>
                <w:rFonts w:ascii="Times New Roman" w:hAnsi="Times New Roman" w:cs="Times New Roman"/>
              </w:rPr>
              <w:t>M</w:t>
            </w:r>
          </w:p>
        </w:tc>
        <w:tc>
          <w:tcPr>
            <w:tcW w:w="1596" w:type="dxa"/>
            <w:tcBorders>
              <w:bottom w:val="single" w:color="auto" w:sz="4" w:space="0"/>
            </w:tcBorders>
            <w:shd w:val="clear" w:color="auto" w:fill="FFFFFF" w:themeFill="background1"/>
          </w:tcPr>
          <w:p w:rsidRPr="00066AE7" w:rsidR="002A49EF" w:rsidP="002A49EF" w:rsidRDefault="002A49EF" w14:paraId="6D32DBF8" w14:textId="77777777">
            <w:pPr>
              <w:jc w:val="center"/>
              <w:rPr>
                <w:rFonts w:ascii="Times New Roman" w:hAnsi="Times New Roman" w:cs="Times New Roman"/>
              </w:rPr>
            </w:pPr>
            <w:r>
              <w:rPr>
                <w:rFonts w:ascii="Times New Roman" w:hAnsi="Times New Roman" w:cs="Times New Roman"/>
              </w:rPr>
              <w:t>274</w:t>
            </w:r>
          </w:p>
        </w:tc>
        <w:tc>
          <w:tcPr>
            <w:tcW w:w="1596" w:type="dxa"/>
            <w:tcBorders>
              <w:bottom w:val="single" w:color="auto" w:sz="4" w:space="0"/>
            </w:tcBorders>
            <w:shd w:val="clear" w:color="auto" w:fill="FFFFFF" w:themeFill="background1"/>
          </w:tcPr>
          <w:p w:rsidRPr="00066AE7" w:rsidR="002A49EF" w:rsidP="002A49EF" w:rsidRDefault="002A49EF" w14:paraId="532DAEA8" w14:textId="77777777">
            <w:pPr>
              <w:jc w:val="center"/>
              <w:rPr>
                <w:rFonts w:ascii="Times New Roman" w:hAnsi="Times New Roman" w:cs="Times New Roman"/>
              </w:rPr>
            </w:pPr>
            <w:r>
              <w:rPr>
                <w:rFonts w:ascii="Times New Roman" w:hAnsi="Times New Roman" w:cs="Times New Roman"/>
              </w:rPr>
              <w:t>215.0</w:t>
            </w:r>
          </w:p>
        </w:tc>
        <w:tc>
          <w:tcPr>
            <w:tcW w:w="1596" w:type="dxa"/>
            <w:tcBorders>
              <w:bottom w:val="single" w:color="auto" w:sz="4" w:space="0"/>
            </w:tcBorders>
            <w:shd w:val="clear" w:color="auto" w:fill="FFFFFF" w:themeFill="background1"/>
          </w:tcPr>
          <w:p w:rsidRPr="00066AE7" w:rsidR="002A49EF" w:rsidP="002A49EF" w:rsidRDefault="002A49EF" w14:paraId="1A923CB9" w14:textId="77777777">
            <w:pPr>
              <w:jc w:val="center"/>
              <w:rPr>
                <w:rFonts w:ascii="Times New Roman" w:hAnsi="Times New Roman" w:cs="Times New Roman"/>
              </w:rPr>
            </w:pPr>
            <w:r>
              <w:rPr>
                <w:rFonts w:ascii="Times New Roman" w:hAnsi="Times New Roman" w:cs="Times New Roman"/>
              </w:rPr>
              <w:t>39.09</w:t>
            </w:r>
          </w:p>
        </w:tc>
      </w:tr>
      <w:tr w:rsidRPr="00066AE7" w:rsidR="002A49EF" w:rsidTr="002A49EF" w14:paraId="4992AC0E" w14:textId="77777777">
        <w:tc>
          <w:tcPr>
            <w:tcW w:w="1384" w:type="dxa"/>
          </w:tcPr>
          <w:p w:rsidRPr="0055546A" w:rsidR="002A49EF" w:rsidP="002A49EF" w:rsidRDefault="002A49EF" w14:paraId="126B272F" w14:textId="77777777">
            <w:pPr>
              <w:jc w:val="center"/>
              <w:rPr>
                <w:rFonts w:ascii="Times New Roman" w:hAnsi="Times New Roman" w:cs="Times New Roman"/>
              </w:rPr>
            </w:pPr>
          </w:p>
        </w:tc>
        <w:tc>
          <w:tcPr>
            <w:tcW w:w="1808" w:type="dxa"/>
          </w:tcPr>
          <w:p w:rsidRPr="0055546A" w:rsidR="002A49EF" w:rsidP="002A49EF" w:rsidRDefault="002A49EF" w14:paraId="33CB03A0" w14:textId="77777777">
            <w:pPr>
              <w:jc w:val="center"/>
              <w:rPr>
                <w:rFonts w:ascii="Times New Roman" w:hAnsi="Times New Roman" w:cs="Times New Roman"/>
              </w:rPr>
            </w:pPr>
            <w:r>
              <w:rPr>
                <w:rFonts w:ascii="Times New Roman" w:hAnsi="Times New Roman" w:cs="Times New Roman"/>
              </w:rPr>
              <w:t>Trawl</w:t>
            </w:r>
          </w:p>
        </w:tc>
        <w:tc>
          <w:tcPr>
            <w:tcW w:w="1027" w:type="dxa"/>
            <w:shd w:val="clear" w:color="auto" w:fill="FFFFFF" w:themeFill="background1"/>
          </w:tcPr>
          <w:p w:rsidRPr="00066AE7" w:rsidR="002A49EF" w:rsidP="002A49EF" w:rsidRDefault="002A49EF" w14:paraId="0E56EAE4"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377DF788" w14:textId="77777777">
            <w:pPr>
              <w:jc w:val="center"/>
              <w:rPr>
                <w:rFonts w:ascii="Times New Roman" w:hAnsi="Times New Roman" w:cs="Times New Roman"/>
              </w:rPr>
            </w:pPr>
            <w:r>
              <w:rPr>
                <w:rFonts w:ascii="Times New Roman" w:hAnsi="Times New Roman" w:cs="Times New Roman"/>
              </w:rPr>
              <w:t>82</w:t>
            </w:r>
          </w:p>
        </w:tc>
        <w:tc>
          <w:tcPr>
            <w:tcW w:w="1596" w:type="dxa"/>
            <w:shd w:val="clear" w:color="auto" w:fill="FFFFFF" w:themeFill="background1"/>
          </w:tcPr>
          <w:p w:rsidRPr="00066AE7" w:rsidR="002A49EF" w:rsidP="002A49EF" w:rsidRDefault="002A49EF" w14:paraId="768DF9EA" w14:textId="77777777">
            <w:pPr>
              <w:jc w:val="center"/>
              <w:rPr>
                <w:rFonts w:ascii="Times New Roman" w:hAnsi="Times New Roman" w:cs="Times New Roman"/>
              </w:rPr>
            </w:pPr>
            <w:r>
              <w:rPr>
                <w:rFonts w:ascii="Times New Roman" w:hAnsi="Times New Roman" w:cs="Times New Roman"/>
              </w:rPr>
              <w:t>82.8</w:t>
            </w:r>
          </w:p>
        </w:tc>
        <w:tc>
          <w:tcPr>
            <w:tcW w:w="1596" w:type="dxa"/>
            <w:shd w:val="clear" w:color="auto" w:fill="FFFFFF" w:themeFill="background1"/>
          </w:tcPr>
          <w:p w:rsidRPr="00066AE7" w:rsidR="002A49EF" w:rsidP="002A49EF" w:rsidRDefault="002A49EF" w14:paraId="3FB97A39" w14:textId="77777777">
            <w:pPr>
              <w:jc w:val="center"/>
              <w:rPr>
                <w:rFonts w:ascii="Times New Roman" w:hAnsi="Times New Roman" w:cs="Times New Roman"/>
              </w:rPr>
            </w:pPr>
            <w:r>
              <w:rPr>
                <w:rFonts w:ascii="Times New Roman" w:hAnsi="Times New Roman" w:cs="Times New Roman"/>
              </w:rPr>
              <w:t>129.7</w:t>
            </w:r>
          </w:p>
        </w:tc>
      </w:tr>
      <w:tr w:rsidRPr="00066AE7" w:rsidR="002A49EF" w:rsidTr="002A49EF" w14:paraId="4EBBC9A8" w14:textId="77777777">
        <w:tc>
          <w:tcPr>
            <w:tcW w:w="1384" w:type="dxa"/>
          </w:tcPr>
          <w:p w:rsidRPr="0055546A" w:rsidR="002A49EF" w:rsidP="002A49EF" w:rsidRDefault="002A49EF" w14:paraId="1ADF7CA4" w14:textId="77777777">
            <w:pPr>
              <w:jc w:val="center"/>
              <w:rPr>
                <w:rFonts w:ascii="Times New Roman" w:hAnsi="Times New Roman" w:cs="Times New Roman"/>
              </w:rPr>
            </w:pPr>
          </w:p>
        </w:tc>
        <w:tc>
          <w:tcPr>
            <w:tcW w:w="1808" w:type="dxa"/>
          </w:tcPr>
          <w:p w:rsidRPr="0055546A" w:rsidR="002A49EF" w:rsidP="002A49EF" w:rsidRDefault="002A49EF" w14:paraId="0ABD541B" w14:textId="77777777">
            <w:pPr>
              <w:jc w:val="center"/>
              <w:rPr>
                <w:rFonts w:ascii="Times New Roman" w:hAnsi="Times New Roman" w:cs="Times New Roman"/>
              </w:rPr>
            </w:pPr>
            <w:r>
              <w:rPr>
                <w:rFonts w:ascii="Times New Roman" w:hAnsi="Times New Roman" w:cs="Times New Roman"/>
              </w:rPr>
              <w:t>Cage 2 weeks</w:t>
            </w:r>
          </w:p>
        </w:tc>
        <w:tc>
          <w:tcPr>
            <w:tcW w:w="1027" w:type="dxa"/>
            <w:shd w:val="clear" w:color="auto" w:fill="FFFFFF" w:themeFill="background1"/>
          </w:tcPr>
          <w:p w:rsidRPr="00066AE7" w:rsidR="002A49EF" w:rsidP="002A49EF" w:rsidRDefault="002A49EF" w14:paraId="1C504FF3"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5017E356" w14:textId="77777777">
            <w:pPr>
              <w:jc w:val="center"/>
              <w:rPr>
                <w:rFonts w:ascii="Times New Roman" w:hAnsi="Times New Roman" w:cs="Times New Roman"/>
              </w:rPr>
            </w:pPr>
            <w:r>
              <w:rPr>
                <w:rFonts w:ascii="Times New Roman" w:hAnsi="Times New Roman" w:cs="Times New Roman"/>
              </w:rPr>
              <w:t>38</w:t>
            </w:r>
          </w:p>
        </w:tc>
        <w:tc>
          <w:tcPr>
            <w:tcW w:w="1596" w:type="dxa"/>
            <w:shd w:val="clear" w:color="auto" w:fill="FFFFFF" w:themeFill="background1"/>
          </w:tcPr>
          <w:p w:rsidRPr="00066AE7" w:rsidR="002A49EF" w:rsidP="002A49EF" w:rsidRDefault="002A49EF" w14:paraId="3F792DB6" w14:textId="77777777">
            <w:pPr>
              <w:jc w:val="center"/>
              <w:rPr>
                <w:rFonts w:ascii="Times New Roman" w:hAnsi="Times New Roman" w:cs="Times New Roman"/>
              </w:rPr>
            </w:pPr>
            <w:r>
              <w:rPr>
                <w:rFonts w:ascii="Times New Roman" w:hAnsi="Times New Roman" w:cs="Times New Roman"/>
              </w:rPr>
              <w:t>10.33</w:t>
            </w:r>
          </w:p>
        </w:tc>
        <w:tc>
          <w:tcPr>
            <w:tcW w:w="1596" w:type="dxa"/>
            <w:shd w:val="clear" w:color="auto" w:fill="FFFFFF" w:themeFill="background1"/>
          </w:tcPr>
          <w:p w:rsidRPr="00066AE7" w:rsidR="002A49EF" w:rsidP="002A49EF" w:rsidRDefault="002A49EF" w14:paraId="26DB864C" w14:textId="77777777">
            <w:pPr>
              <w:jc w:val="center"/>
              <w:rPr>
                <w:rFonts w:ascii="Times New Roman" w:hAnsi="Times New Roman" w:cs="Times New Roman"/>
              </w:rPr>
            </w:pPr>
            <w:r>
              <w:rPr>
                <w:rFonts w:ascii="Times New Roman" w:hAnsi="Times New Roman" w:cs="Times New Roman"/>
              </w:rPr>
              <w:t>12.38</w:t>
            </w:r>
          </w:p>
        </w:tc>
      </w:tr>
      <w:tr w:rsidRPr="00066AE7" w:rsidR="002A49EF" w:rsidTr="002A49EF" w14:paraId="34E556AC" w14:textId="77777777">
        <w:tc>
          <w:tcPr>
            <w:tcW w:w="1384" w:type="dxa"/>
          </w:tcPr>
          <w:p w:rsidRPr="0055546A" w:rsidR="002A49EF" w:rsidP="002A49EF" w:rsidRDefault="002A49EF" w14:paraId="153406C7" w14:textId="77777777">
            <w:pPr>
              <w:jc w:val="center"/>
              <w:rPr>
                <w:rFonts w:ascii="Times New Roman" w:hAnsi="Times New Roman" w:cs="Times New Roman"/>
              </w:rPr>
            </w:pPr>
          </w:p>
        </w:tc>
        <w:tc>
          <w:tcPr>
            <w:tcW w:w="1808" w:type="dxa"/>
          </w:tcPr>
          <w:p w:rsidRPr="0055546A" w:rsidR="002A49EF" w:rsidP="002A49EF" w:rsidRDefault="002A49EF" w14:paraId="07F4C47B" w14:textId="77777777">
            <w:pPr>
              <w:jc w:val="center"/>
              <w:rPr>
                <w:rFonts w:ascii="Times New Roman" w:hAnsi="Times New Roman" w:cs="Times New Roman"/>
              </w:rPr>
            </w:pPr>
            <w:r>
              <w:rPr>
                <w:rFonts w:ascii="Times New Roman" w:hAnsi="Times New Roman" w:cs="Times New Roman"/>
              </w:rPr>
              <w:t>Cage 6 months</w:t>
            </w:r>
          </w:p>
        </w:tc>
        <w:tc>
          <w:tcPr>
            <w:tcW w:w="1027" w:type="dxa"/>
            <w:tcBorders>
              <w:bottom w:val="single" w:color="auto" w:sz="4" w:space="0"/>
            </w:tcBorders>
            <w:shd w:val="clear" w:color="auto" w:fill="FFFFFF" w:themeFill="background1"/>
          </w:tcPr>
          <w:p w:rsidRPr="00066AE7" w:rsidR="002A49EF" w:rsidP="002A49EF" w:rsidRDefault="002A49EF" w14:paraId="54226166" w14:textId="77777777">
            <w:pPr>
              <w:jc w:val="center"/>
              <w:rPr>
                <w:rFonts w:ascii="Times New Roman" w:hAnsi="Times New Roman" w:cs="Times New Roman"/>
              </w:rPr>
            </w:pPr>
          </w:p>
        </w:tc>
        <w:tc>
          <w:tcPr>
            <w:tcW w:w="1596" w:type="dxa"/>
            <w:tcBorders>
              <w:bottom w:val="single" w:color="auto" w:sz="4" w:space="0"/>
            </w:tcBorders>
            <w:shd w:val="clear" w:color="auto" w:fill="FFFFFF" w:themeFill="background1"/>
          </w:tcPr>
          <w:p w:rsidRPr="00066AE7" w:rsidR="002A49EF" w:rsidP="002A49EF" w:rsidRDefault="002A49EF" w14:paraId="45FF612B" w14:textId="77777777">
            <w:pPr>
              <w:jc w:val="center"/>
              <w:rPr>
                <w:rFonts w:ascii="Times New Roman" w:hAnsi="Times New Roman" w:cs="Times New Roman"/>
              </w:rPr>
            </w:pPr>
            <w:r>
              <w:rPr>
                <w:rFonts w:ascii="Times New Roman" w:hAnsi="Times New Roman" w:cs="Times New Roman"/>
              </w:rPr>
              <w:t>34</w:t>
            </w:r>
          </w:p>
        </w:tc>
        <w:tc>
          <w:tcPr>
            <w:tcW w:w="1596" w:type="dxa"/>
            <w:tcBorders>
              <w:bottom w:val="single" w:color="auto" w:sz="4" w:space="0"/>
            </w:tcBorders>
            <w:shd w:val="clear" w:color="auto" w:fill="FFFFFF" w:themeFill="background1"/>
          </w:tcPr>
          <w:p w:rsidRPr="00066AE7" w:rsidR="002A49EF" w:rsidP="002A49EF" w:rsidRDefault="002A49EF" w14:paraId="713F83A9" w14:textId="77777777">
            <w:pPr>
              <w:jc w:val="center"/>
              <w:rPr>
                <w:rFonts w:ascii="Times New Roman" w:hAnsi="Times New Roman" w:cs="Times New Roman"/>
              </w:rPr>
            </w:pPr>
            <w:r>
              <w:rPr>
                <w:rFonts w:ascii="Times New Roman" w:hAnsi="Times New Roman" w:cs="Times New Roman"/>
              </w:rPr>
              <w:t>9.28</w:t>
            </w:r>
          </w:p>
        </w:tc>
        <w:tc>
          <w:tcPr>
            <w:tcW w:w="1596" w:type="dxa"/>
            <w:tcBorders>
              <w:bottom w:val="single" w:color="auto" w:sz="4" w:space="0"/>
            </w:tcBorders>
            <w:shd w:val="clear" w:color="auto" w:fill="FFFFFF" w:themeFill="background1"/>
          </w:tcPr>
          <w:p w:rsidRPr="00066AE7" w:rsidR="002A49EF" w:rsidP="002A49EF" w:rsidRDefault="002A49EF" w14:paraId="2CAAF0D1" w14:textId="77777777">
            <w:pPr>
              <w:jc w:val="center"/>
              <w:rPr>
                <w:rFonts w:ascii="Times New Roman" w:hAnsi="Times New Roman" w:cs="Times New Roman"/>
              </w:rPr>
            </w:pPr>
            <w:r>
              <w:rPr>
                <w:rFonts w:ascii="Times New Roman" w:hAnsi="Times New Roman" w:cs="Times New Roman"/>
              </w:rPr>
              <w:t>18.63</w:t>
            </w:r>
          </w:p>
        </w:tc>
      </w:tr>
      <w:tr w:rsidRPr="00066AE7" w:rsidR="002A49EF" w:rsidTr="002A49EF" w14:paraId="4FA17DDC" w14:textId="77777777">
        <w:tc>
          <w:tcPr>
            <w:tcW w:w="1384" w:type="dxa"/>
          </w:tcPr>
          <w:p w:rsidRPr="0055546A" w:rsidR="002A49EF" w:rsidP="002A49EF" w:rsidRDefault="002A49EF" w14:paraId="5D3AC8AB" w14:textId="77777777">
            <w:pPr>
              <w:jc w:val="center"/>
              <w:rPr>
                <w:rFonts w:ascii="Times New Roman" w:hAnsi="Times New Roman" w:cs="Times New Roman"/>
              </w:rPr>
            </w:pPr>
          </w:p>
        </w:tc>
        <w:tc>
          <w:tcPr>
            <w:tcW w:w="1808" w:type="dxa"/>
          </w:tcPr>
          <w:p w:rsidRPr="0055546A" w:rsidR="002A49EF" w:rsidP="002A49EF" w:rsidRDefault="002A49EF" w14:paraId="33312D33" w14:textId="77777777">
            <w:pPr>
              <w:jc w:val="center"/>
              <w:rPr>
                <w:rFonts w:ascii="Times New Roman" w:hAnsi="Times New Roman" w:cs="Times New Roman"/>
              </w:rPr>
            </w:pPr>
            <w:r>
              <w:rPr>
                <w:rFonts w:ascii="Times New Roman" w:hAnsi="Times New Roman" w:cs="Times New Roman"/>
              </w:rPr>
              <w:t>Cage 12 months</w:t>
            </w:r>
          </w:p>
        </w:tc>
        <w:tc>
          <w:tcPr>
            <w:tcW w:w="1027" w:type="dxa"/>
            <w:shd w:val="clear" w:color="auto" w:fill="FFFFFF" w:themeFill="background1"/>
          </w:tcPr>
          <w:p w:rsidRPr="00066AE7" w:rsidR="002A49EF" w:rsidP="002A49EF" w:rsidRDefault="002A49EF" w14:paraId="009FD8A5" w14:textId="77777777">
            <w:pPr>
              <w:jc w:val="center"/>
              <w:rPr>
                <w:rFonts w:ascii="Times New Roman" w:hAnsi="Times New Roman" w:cs="Times New Roman"/>
              </w:rPr>
            </w:pPr>
          </w:p>
        </w:tc>
        <w:tc>
          <w:tcPr>
            <w:tcW w:w="1596" w:type="dxa"/>
            <w:shd w:val="clear" w:color="auto" w:fill="FFFFFF" w:themeFill="background1"/>
          </w:tcPr>
          <w:p w:rsidRPr="00066AE7" w:rsidR="002A49EF" w:rsidP="002A49EF" w:rsidRDefault="002A49EF" w14:paraId="0F46E0A0" w14:textId="77777777">
            <w:pPr>
              <w:jc w:val="center"/>
              <w:rPr>
                <w:rFonts w:ascii="Times New Roman" w:hAnsi="Times New Roman" w:cs="Times New Roman"/>
              </w:rPr>
            </w:pPr>
            <w:r>
              <w:rPr>
                <w:rFonts w:ascii="Times New Roman" w:hAnsi="Times New Roman" w:cs="Times New Roman"/>
              </w:rPr>
              <w:t>24</w:t>
            </w:r>
          </w:p>
        </w:tc>
        <w:tc>
          <w:tcPr>
            <w:tcW w:w="1596" w:type="dxa"/>
            <w:shd w:val="clear" w:color="auto" w:fill="FFFFFF" w:themeFill="background1"/>
          </w:tcPr>
          <w:p w:rsidRPr="00066AE7" w:rsidR="002A49EF" w:rsidP="002A49EF" w:rsidRDefault="002A49EF" w14:paraId="2D2413D3" w14:textId="77777777">
            <w:pPr>
              <w:jc w:val="center"/>
              <w:rPr>
                <w:rFonts w:ascii="Times New Roman" w:hAnsi="Times New Roman" w:cs="Times New Roman"/>
              </w:rPr>
            </w:pPr>
            <w:r>
              <w:rPr>
                <w:rFonts w:ascii="Times New Roman" w:hAnsi="Times New Roman" w:cs="Times New Roman"/>
              </w:rPr>
              <w:t>78.1</w:t>
            </w:r>
          </w:p>
        </w:tc>
        <w:tc>
          <w:tcPr>
            <w:tcW w:w="1596" w:type="dxa"/>
            <w:shd w:val="clear" w:color="auto" w:fill="FFFFFF" w:themeFill="background1"/>
          </w:tcPr>
          <w:p w:rsidRPr="00066AE7" w:rsidR="002A49EF" w:rsidP="002A49EF" w:rsidRDefault="002A49EF" w14:paraId="5C193F62" w14:textId="77777777">
            <w:pPr>
              <w:jc w:val="center"/>
              <w:rPr>
                <w:rFonts w:ascii="Times New Roman" w:hAnsi="Times New Roman" w:cs="Times New Roman"/>
              </w:rPr>
            </w:pPr>
            <w:r>
              <w:rPr>
                <w:rFonts w:ascii="Times New Roman" w:hAnsi="Times New Roman" w:cs="Times New Roman"/>
              </w:rPr>
              <w:t>245.1</w:t>
            </w:r>
          </w:p>
        </w:tc>
      </w:tr>
    </w:tbl>
    <w:p w:rsidR="002A49EF" w:rsidP="002A49EF" w:rsidRDefault="002A49EF" w14:paraId="01664E9F" w14:textId="77777777">
      <w:pPr>
        <w:rPr>
          <w:rFonts w:ascii="Times New Roman" w:hAnsi="Times New Roman" w:cs="Times New Roman"/>
          <w:b/>
        </w:rPr>
      </w:pPr>
      <w:r>
        <w:rPr>
          <w:rFonts w:ascii="Times New Roman" w:hAnsi="Times New Roman" w:cs="Times New Roman"/>
          <w:b/>
        </w:rPr>
        <w:br w:type="page"/>
      </w:r>
    </w:p>
    <w:p w:rsidR="002A49EF" w:rsidP="002A49EF" w:rsidRDefault="002A49EF" w14:paraId="4CE2DA3D" w14:textId="77777777">
      <w:pPr>
        <w:rPr>
          <w:rFonts w:ascii="Times New Roman" w:hAnsi="Times New Roman" w:cs="Times New Roman"/>
          <w:b/>
        </w:rPr>
        <w:sectPr w:rsidR="002A49EF" w:rsidSect="002A49EF">
          <w:pgSz w:w="12240" w:h="15840" w:orient="portrait"/>
          <w:pgMar w:top="1440" w:right="1440" w:bottom="1440" w:left="1701" w:header="709" w:footer="709" w:gutter="0"/>
          <w:cols w:space="708"/>
          <w:docGrid w:linePitch="360"/>
        </w:sectPr>
      </w:pPr>
    </w:p>
    <w:p w:rsidR="002A49EF" w:rsidP="002A49EF" w:rsidRDefault="002A49EF" w14:paraId="35DB4402" w14:textId="77777777">
      <w:pPr>
        <w:rPr>
          <w:rFonts w:ascii="Times New Roman" w:hAnsi="Times New Roman" w:cs="Times New Roman"/>
        </w:rPr>
      </w:pPr>
    </w:p>
    <w:p w:rsidR="002A49EF" w:rsidP="002A49EF" w:rsidRDefault="002A49EF" w14:paraId="37CCCA9B" w14:textId="77777777">
      <w:r>
        <w:object w:dxaOrig="8640" w:dyaOrig="5760" w14:anchorId="6B044046">
          <v:shape id="_x0000_i1030" style="width:582pt;height:387.5pt" o:ole="" type="#_x0000_t75">
            <v:imagedata o:title="" r:id="rId18"/>
          </v:shape>
          <o:OLEObject Type="Embed" ProgID="MtbGraph.Document.16" ShapeID="_x0000_i1030" DrawAspect="Content" ObjectID="_1519882537" r:id="rId19"/>
        </w:object>
      </w:r>
    </w:p>
    <w:p w:rsidR="002A49EF" w:rsidP="002A49EF" w:rsidRDefault="002A49EF" w14:paraId="468579E5" w14:textId="77777777">
      <w:pPr>
        <w:rPr>
          <w:rFonts w:ascii="Times New Roman" w:hAnsi="Times New Roman" w:cs="Times New Roman"/>
        </w:rPr>
      </w:pPr>
      <w:r>
        <w:rPr>
          <w:rFonts w:ascii="Times New Roman" w:hAnsi="Times New Roman" w:cs="Times New Roman"/>
        </w:rPr>
        <w:t>Figure 1. Visual estimation of stomach fullness by crab category for trawled crabs (A), trapped crabs (B), crabs caged for 2 weeks (C), crabs caged for 6 months (D), and crabs caged for 12 months (E).   (</w:t>
      </w:r>
      <w:proofErr w:type="gramStart"/>
      <w:r>
        <w:rPr>
          <w:rFonts w:ascii="Times New Roman" w:hAnsi="Times New Roman" w:cs="Times New Roman"/>
        </w:rPr>
        <w:t>light</w:t>
      </w:r>
      <w:proofErr w:type="gramEnd"/>
      <w:r>
        <w:rPr>
          <w:rFonts w:ascii="Times New Roman" w:hAnsi="Times New Roman" w:cs="Times New Roman"/>
        </w:rPr>
        <w:t xml:space="preserve"> grey bars: less than 25% full, white bars: 25-50% full; dark grey bars: 50-75% full; black bars: 75-100% full.</w:t>
      </w:r>
    </w:p>
    <w:p w:rsidR="002A49EF" w:rsidP="002A49EF" w:rsidRDefault="002A49EF" w14:paraId="09A21B04" w14:textId="77777777">
      <w:pPr>
        <w:rPr>
          <w:rFonts w:ascii="Times New Roman" w:hAnsi="Times New Roman" w:cs="Times New Roman"/>
        </w:rPr>
        <w:sectPr w:rsidR="002A49EF" w:rsidSect="002A49EF">
          <w:pgSz w:w="15840" w:h="12240" w:orient="landscape"/>
          <w:pgMar w:top="1440" w:right="1440" w:bottom="1440" w:left="1701" w:header="709" w:footer="709" w:gutter="0"/>
          <w:cols w:space="708"/>
          <w:docGrid w:linePitch="360"/>
        </w:sectPr>
      </w:pPr>
    </w:p>
    <w:p w:rsidR="002A49EF" w:rsidP="002A49EF" w:rsidRDefault="002A49EF" w14:paraId="2AF30D3F" w14:textId="77777777">
      <w:r>
        <w:object w:dxaOrig="8640" w:dyaOrig="5760" w14:anchorId="1D22B9E3">
          <v:shape id="_x0000_i1031" style="width:6in;height:4in" o:ole="" type="#_x0000_t75">
            <v:imagedata o:title="" r:id="rId20"/>
          </v:shape>
          <o:OLEObject Type="Embed" ProgID="MtbGraph.Document.16" ShapeID="_x0000_i1031" DrawAspect="Content" ObjectID="_1519882538" r:id="rId21"/>
        </w:object>
      </w:r>
    </w:p>
    <w:p w:rsidR="002A49EF" w:rsidP="002A49EF" w:rsidRDefault="002A49EF" w14:paraId="494FE47B" w14:textId="77777777">
      <w:pPr>
        <w:rPr>
          <w:rFonts w:ascii="Times New Roman" w:hAnsi="Times New Roman" w:cs="Times New Roman"/>
        </w:rPr>
      </w:pPr>
      <w:r>
        <w:rPr>
          <w:rFonts w:ascii="Times New Roman" w:hAnsi="Times New Roman" w:cs="Times New Roman"/>
        </w:rPr>
        <w:t>Figure 2.</w:t>
      </w:r>
    </w:p>
    <w:p w:rsidR="002A49EF" w:rsidP="002A49EF" w:rsidRDefault="002A49EF" w14:paraId="18FD1E2C" w14:textId="77777777">
      <w:pPr>
        <w:rPr>
          <w:rFonts w:ascii="Times New Roman" w:hAnsi="Times New Roman" w:cs="Times New Roman"/>
        </w:rPr>
      </w:pPr>
    </w:p>
    <w:p w:rsidR="002A49EF" w:rsidP="002A49EF" w:rsidRDefault="002A49EF" w14:paraId="417B4F82" w14:textId="77777777">
      <w:pPr>
        <w:rPr>
          <w:rFonts w:ascii="Times New Roman" w:hAnsi="Times New Roman" w:cs="Times New Roman"/>
        </w:rPr>
      </w:pPr>
    </w:p>
    <w:p w:rsidR="002A49EF" w:rsidP="002A49EF" w:rsidRDefault="002A49EF" w14:paraId="32A5F9AE" w14:textId="77777777">
      <w:pPr>
        <w:rPr>
          <w:rFonts w:ascii="Times New Roman" w:hAnsi="Times New Roman" w:cs="Times New Roman"/>
        </w:rPr>
      </w:pPr>
      <w:r>
        <w:rPr>
          <w:rFonts w:ascii="Times New Roman" w:hAnsi="Times New Roman" w:cs="Times New Roman"/>
        </w:rPr>
        <w:br w:type="page"/>
      </w:r>
    </w:p>
    <w:p w:rsidR="002A49EF" w:rsidP="002A49EF" w:rsidRDefault="002A49EF" w14:paraId="24685EAE" w14:textId="77777777">
      <w:r>
        <w:rPr>
          <w:noProof/>
          <w:lang w:val="en-US"/>
        </w:rPr>
        <w:lastRenderedPageBreak/>
        <mc:AlternateContent>
          <mc:Choice Requires="wpg">
            <w:drawing>
              <wp:anchor distT="0" distB="0" distL="114300" distR="114300" simplePos="0" relativeHeight="251662336" behindDoc="0" locked="0" layoutInCell="1" allowOverlap="1" wp14:anchorId="58420810" wp14:editId="783C3C67">
                <wp:simplePos x="0" y="0"/>
                <wp:positionH relativeFrom="column">
                  <wp:posOffset>5368290</wp:posOffset>
                </wp:positionH>
                <wp:positionV relativeFrom="paragraph">
                  <wp:posOffset>2476500</wp:posOffset>
                </wp:positionV>
                <wp:extent cx="1257300" cy="2133600"/>
                <wp:effectExtent l="0" t="0" r="0" b="0"/>
                <wp:wrapNone/>
                <wp:docPr id="364" name="Group 364"/>
                <wp:cNvGraphicFramePr/>
                <a:graphic xmlns:a="http://schemas.openxmlformats.org/drawingml/2006/main">
                  <a:graphicData uri="http://schemas.microsoft.com/office/word/2010/wordprocessingGroup">
                    <wpg:wgp>
                      <wpg:cNvGrpSpPr/>
                      <wpg:grpSpPr>
                        <a:xfrm>
                          <a:off x="0" y="0"/>
                          <a:ext cx="1257300" cy="2133600"/>
                          <a:chOff x="0" y="0"/>
                          <a:chExt cx="1105174" cy="2315267"/>
                        </a:xfrm>
                      </wpg:grpSpPr>
                      <wpg:grpSp>
                        <wpg:cNvPr id="365" name="Group 365"/>
                        <wpg:cNvGrpSpPr/>
                        <wpg:grpSpPr>
                          <a:xfrm>
                            <a:off x="0" y="0"/>
                            <a:ext cx="1105174" cy="2032731"/>
                            <a:chOff x="0" y="0"/>
                            <a:chExt cx="901242" cy="2210348"/>
                          </a:xfrm>
                        </wpg:grpSpPr>
                        <wpg:grpSp>
                          <wpg:cNvPr id="366" name="Group 366"/>
                          <wpg:cNvGrpSpPr/>
                          <wpg:grpSpPr>
                            <a:xfrm>
                              <a:off x="0" y="52628"/>
                              <a:ext cx="144725" cy="2065042"/>
                              <a:chOff x="0" y="0"/>
                              <a:chExt cx="144725" cy="2065042"/>
                            </a:xfrm>
                          </wpg:grpSpPr>
                          <wps:wsp>
                            <wps:cNvPr id="367" name="Rectangle 367"/>
                            <wps:cNvSpPr/>
                            <wps:spPr>
                              <a:xfrm>
                                <a:off x="0" y="0"/>
                                <a:ext cx="144725" cy="144725"/>
                              </a:xfrm>
                              <a:prstGeom prst="rect">
                                <a:avLst/>
                              </a:prstGeom>
                              <a:pattFill prst="openDmnd">
                                <a:fgClr>
                                  <a:sysClr val="windowText" lastClr="000000"/>
                                </a:fgClr>
                                <a:bgClr>
                                  <a:sysClr val="window" lastClr="FFFFFF">
                                    <a:lumMod val="85000"/>
                                  </a:sysClr>
                                </a:bgClr>
                              </a:pattFill>
                              <a:ln w="3175"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0" y="861772"/>
                                <a:ext cx="144145" cy="144145"/>
                              </a:xfrm>
                              <a:prstGeom prst="rect">
                                <a:avLst/>
                              </a:prstGeom>
                              <a:pattFill prst="ltVert">
                                <a:fgClr>
                                  <a:sysClr val="windowText" lastClr="000000"/>
                                </a:fgClr>
                                <a:bgClr>
                                  <a:sysClr val="window" lastClr="FFFFFF">
                                    <a:lumMod val="50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69" name="Rectangle 369"/>
                            <wps:cNvSpPr/>
                            <wps:spPr>
                              <a:xfrm>
                                <a:off x="0" y="217087"/>
                                <a:ext cx="144145" cy="144145"/>
                              </a:xfrm>
                              <a:prstGeom prst="rect">
                                <a:avLst/>
                              </a:prstGeom>
                              <a:pattFill prst="pct5">
                                <a:fgClr>
                                  <a:sysClr val="windowText" lastClr="000000"/>
                                </a:fgClr>
                                <a:bgClr>
                                  <a:sysClr val="window" lastClr="FFFFFF"/>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70" name="Rectangle 370"/>
                            <wps:cNvSpPr/>
                            <wps:spPr>
                              <a:xfrm>
                                <a:off x="0" y="434175"/>
                                <a:ext cx="144145" cy="144145"/>
                              </a:xfrm>
                              <a:prstGeom prst="rect">
                                <a:avLst/>
                              </a:prstGeom>
                              <a:pattFill prst="pct5">
                                <a:fgClr>
                                  <a:sysClr val="windowText" lastClr="000000"/>
                                </a:fgClr>
                                <a:bgClr>
                                  <a:sysClr val="window" lastClr="FFFFFF">
                                    <a:lumMod val="85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71" name="Rectangle 371"/>
                            <wps:cNvSpPr/>
                            <wps:spPr>
                              <a:xfrm>
                                <a:off x="0" y="1072282"/>
                                <a:ext cx="144145" cy="144145"/>
                              </a:xfrm>
                              <a:prstGeom prst="rect">
                                <a:avLst/>
                              </a:prstGeom>
                              <a:pattFill prst="wdUpDiag">
                                <a:fgClr>
                                  <a:sysClr val="windowText" lastClr="000000"/>
                                </a:fgClr>
                                <a:bgClr>
                                  <a:sysClr val="window" lastClr="FFFFFF"/>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72" name="Rectangle 372"/>
                            <wps:cNvSpPr/>
                            <wps:spPr>
                              <a:xfrm>
                                <a:off x="0" y="651263"/>
                                <a:ext cx="144145" cy="144145"/>
                              </a:xfrm>
                              <a:prstGeom prst="rect">
                                <a:avLst/>
                              </a:prstGeom>
                              <a:pattFill prst="lgGrid">
                                <a:fgClr>
                                  <a:sysClr val="windowText" lastClr="000000"/>
                                </a:fgClr>
                                <a:bgClr>
                                  <a:sysClr val="window" lastClr="FFFFFF">
                                    <a:lumMod val="85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73" name="Rectangle 373"/>
                            <wps:cNvSpPr/>
                            <wps:spPr>
                              <a:xfrm>
                                <a:off x="0" y="1289369"/>
                                <a:ext cx="144145" cy="144145"/>
                              </a:xfrm>
                              <a:prstGeom prst="rect">
                                <a:avLst/>
                              </a:prstGeom>
                              <a:pattFill prst="ltHorz">
                                <a:fgClr>
                                  <a:sysClr val="windowText" lastClr="000000"/>
                                </a:fgClr>
                                <a:bgClr>
                                  <a:sysClr val="window" lastClr="FFFFFF">
                                    <a:lumMod val="50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74" name="Rectangle 374"/>
                            <wps:cNvSpPr/>
                            <wps:spPr>
                              <a:xfrm>
                                <a:off x="0" y="1499879"/>
                                <a:ext cx="144145" cy="144145"/>
                              </a:xfrm>
                              <a:prstGeom prst="rect">
                                <a:avLst/>
                              </a:prstGeom>
                              <a:solidFill>
                                <a:sysClr val="window" lastClr="FFFFFF">
                                  <a:lumMod val="50000"/>
                                </a:sysClr>
                              </a:solid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75" name="Rectangle 375"/>
                            <wps:cNvSpPr/>
                            <wps:spPr>
                              <a:xfrm>
                                <a:off x="0" y="1710388"/>
                                <a:ext cx="144145" cy="144145"/>
                              </a:xfrm>
                              <a:prstGeom prst="rect">
                                <a:avLst/>
                              </a:prstGeom>
                              <a:solidFill>
                                <a:sysClr val="window" lastClr="FFFFFF">
                                  <a:lumMod val="85000"/>
                                </a:sysClr>
                              </a:solid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76" name="Rectangle 376"/>
                            <wps:cNvSpPr/>
                            <wps:spPr>
                              <a:xfrm>
                                <a:off x="0" y="1920897"/>
                                <a:ext cx="144145" cy="144145"/>
                              </a:xfrm>
                              <a:prstGeom prst="rect">
                                <a:avLst/>
                              </a:prstGeom>
                              <a:solidFill>
                                <a:sysClr val="windowText" lastClr="000000"/>
                              </a:solid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grpSp>
                        <wpg:grpSp>
                          <wpg:cNvPr id="377" name="Group 377"/>
                          <wpg:cNvGrpSpPr/>
                          <wpg:grpSpPr>
                            <a:xfrm>
                              <a:off x="85520" y="0"/>
                              <a:ext cx="815722" cy="2210348"/>
                              <a:chOff x="0" y="0"/>
                              <a:chExt cx="815722" cy="2210348"/>
                            </a:xfrm>
                          </wpg:grpSpPr>
                          <wps:wsp>
                            <wps:cNvPr id="378" name="Text Box 2"/>
                            <wps:cNvSpPr txBox="1">
                              <a:spLocks noChangeArrowheads="1"/>
                            </wps:cNvSpPr>
                            <wps:spPr bwMode="auto">
                              <a:xfrm>
                                <a:off x="13156" y="0"/>
                                <a:ext cx="802566" cy="282872"/>
                              </a:xfrm>
                              <a:prstGeom prst="rect">
                                <a:avLst/>
                              </a:prstGeom>
                              <a:noFill/>
                              <a:ln w="9525">
                                <a:noFill/>
                                <a:miter lim="800000"/>
                                <a:headEnd/>
                                <a:tailEnd/>
                              </a:ln>
                            </wps:spPr>
                            <wps:txbx>
                              <w:txbxContent>
                                <w:p w:rsidRPr="006C2428" w:rsidR="005139F0" w:rsidP="002A49EF" w:rsidRDefault="005139F0" w14:paraId="76F28DDC" w14:textId="77777777">
                                  <w:pPr>
                                    <w:rPr>
                                      <w:sz w:val="18"/>
                                      <w:szCs w:val="18"/>
                                    </w:rPr>
                                  </w:pPr>
                                  <w:r>
                                    <w:rPr>
                                      <w:sz w:val="18"/>
                                      <w:szCs w:val="18"/>
                                    </w:rPr>
                                    <w:t>&lt; 10 mg</w:t>
                                  </w:r>
                                </w:p>
                                <w:p w:rsidR="005139F0" w:rsidP="002A49EF" w:rsidRDefault="005139F0" w14:paraId="523928A8" w14:textId="77777777">
                                  <w:pPr>
                                    <w:spacing w:line="240" w:lineRule="auto"/>
                                  </w:pPr>
                                </w:p>
                                <w:p w:rsidR="005139F0" w:rsidP="002A49EF" w:rsidRDefault="005139F0" w14:paraId="75D9990F" w14:textId="77777777"/>
                                <w:p w:rsidR="005139F0" w:rsidP="002A49EF" w:rsidRDefault="005139F0" w14:paraId="37D1C119" w14:textId="77777777"/>
                              </w:txbxContent>
                            </wps:txbx>
                            <wps:bodyPr rot="0" vert="horz" wrap="square" lIns="91440" tIns="45720" rIns="91440" bIns="45720" anchor="t" anchorCtr="0">
                              <a:noAutofit/>
                            </wps:bodyPr>
                          </wps:wsp>
                          <wpg:grpSp>
                            <wpg:cNvPr id="379" name="Group 379"/>
                            <wpg:cNvGrpSpPr/>
                            <wpg:grpSpPr>
                              <a:xfrm>
                                <a:off x="0" y="217088"/>
                                <a:ext cx="815722" cy="1993260"/>
                                <a:chOff x="0" y="0"/>
                                <a:chExt cx="815722" cy="1993260"/>
                              </a:xfrm>
                            </wpg:grpSpPr>
                            <wps:wsp>
                              <wps:cNvPr id="380" name="Text Box 2"/>
                              <wps:cNvSpPr txBox="1">
                                <a:spLocks noChangeArrowheads="1"/>
                              </wps:cNvSpPr>
                              <wps:spPr bwMode="auto">
                                <a:xfrm>
                                  <a:off x="13156" y="0"/>
                                  <a:ext cx="802005" cy="282575"/>
                                </a:xfrm>
                                <a:prstGeom prst="rect">
                                  <a:avLst/>
                                </a:prstGeom>
                                <a:noFill/>
                                <a:ln w="9525">
                                  <a:noFill/>
                                  <a:miter lim="800000"/>
                                  <a:headEnd/>
                                  <a:tailEnd/>
                                </a:ln>
                              </wps:spPr>
                              <wps:txbx>
                                <w:txbxContent>
                                  <w:p w:rsidRPr="006C2428" w:rsidR="005139F0" w:rsidP="002A49EF" w:rsidRDefault="005139F0" w14:paraId="11689947" w14:textId="77777777">
                                    <w:pPr>
                                      <w:rPr>
                                        <w:sz w:val="18"/>
                                        <w:szCs w:val="18"/>
                                      </w:rPr>
                                    </w:pPr>
                                    <w:r>
                                      <w:rPr>
                                        <w:sz w:val="18"/>
                                        <w:szCs w:val="18"/>
                                      </w:rPr>
                                      <w:t>10-25 mg</w:t>
                                    </w:r>
                                  </w:p>
                                  <w:p w:rsidR="005139F0" w:rsidP="002A49EF" w:rsidRDefault="005139F0" w14:paraId="74CCE9B8" w14:textId="77777777">
                                    <w:pPr>
                                      <w:spacing w:line="240" w:lineRule="auto"/>
                                    </w:pPr>
                                  </w:p>
                                  <w:p w:rsidR="005139F0" w:rsidP="002A49EF" w:rsidRDefault="005139F0" w14:paraId="742F2922" w14:textId="77777777"/>
                                  <w:p w:rsidR="005139F0" w:rsidP="002A49EF" w:rsidRDefault="005139F0" w14:paraId="5049EFC4" w14:textId="77777777"/>
                                </w:txbxContent>
                              </wps:txbx>
                              <wps:bodyPr rot="0" vert="horz" wrap="square" lIns="91440" tIns="45720" rIns="91440" bIns="45720" anchor="t" anchorCtr="0">
                                <a:noAutofit/>
                              </wps:bodyPr>
                            </wps:wsp>
                            <wpg:grpSp>
                              <wpg:cNvPr id="381" name="Group 381"/>
                              <wpg:cNvGrpSpPr/>
                              <wpg:grpSpPr>
                                <a:xfrm>
                                  <a:off x="0" y="230245"/>
                                  <a:ext cx="815722" cy="1763015"/>
                                  <a:chOff x="0" y="0"/>
                                  <a:chExt cx="815722" cy="1763015"/>
                                </a:xfrm>
                              </wpg:grpSpPr>
                              <wps:wsp>
                                <wps:cNvPr id="382"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30773B5B" w14:textId="77777777">
                                      <w:pPr>
                                        <w:rPr>
                                          <w:sz w:val="18"/>
                                          <w:szCs w:val="18"/>
                                        </w:rPr>
                                      </w:pPr>
                                      <w:r>
                                        <w:rPr>
                                          <w:sz w:val="18"/>
                                          <w:szCs w:val="18"/>
                                        </w:rPr>
                                        <w:t>25-50 mg</w:t>
                                      </w:r>
                                    </w:p>
                                    <w:p w:rsidR="005139F0" w:rsidP="002A49EF" w:rsidRDefault="005139F0" w14:paraId="692CE3F4" w14:textId="77777777">
                                      <w:pPr>
                                        <w:spacing w:line="240" w:lineRule="auto"/>
                                      </w:pPr>
                                    </w:p>
                                    <w:p w:rsidR="005139F0" w:rsidP="002A49EF" w:rsidRDefault="005139F0" w14:paraId="7A31F5EF" w14:textId="77777777"/>
                                    <w:p w:rsidR="005139F0" w:rsidP="002A49EF" w:rsidRDefault="005139F0" w14:paraId="69B4BA0C" w14:textId="77777777"/>
                                  </w:txbxContent>
                                </wps:txbx>
                                <wps:bodyPr rot="0" vert="horz" wrap="square" lIns="91440" tIns="45720" rIns="91440" bIns="45720" anchor="t" anchorCtr="0">
                                  <a:noAutofit/>
                                </wps:bodyPr>
                              </wps:wsp>
                              <wpg:grpSp>
                                <wpg:cNvPr id="383" name="Group 383"/>
                                <wpg:cNvGrpSpPr/>
                                <wpg:grpSpPr>
                                  <a:xfrm>
                                    <a:off x="0" y="217087"/>
                                    <a:ext cx="815722" cy="1545928"/>
                                    <a:chOff x="0" y="0"/>
                                    <a:chExt cx="815722" cy="1545928"/>
                                  </a:xfrm>
                                </wpg:grpSpPr>
                                <wps:wsp>
                                  <wps:cNvPr id="384"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5214223A" w14:textId="77777777">
                                        <w:pPr>
                                          <w:rPr>
                                            <w:sz w:val="18"/>
                                            <w:szCs w:val="18"/>
                                          </w:rPr>
                                        </w:pPr>
                                        <w:r>
                                          <w:rPr>
                                            <w:sz w:val="18"/>
                                            <w:szCs w:val="18"/>
                                          </w:rPr>
                                          <w:t>50-75 mg</w:t>
                                        </w:r>
                                      </w:p>
                                      <w:p w:rsidR="005139F0" w:rsidP="002A49EF" w:rsidRDefault="005139F0" w14:paraId="6971F6BD" w14:textId="77777777">
                                        <w:pPr>
                                          <w:spacing w:line="240" w:lineRule="auto"/>
                                        </w:pPr>
                                      </w:p>
                                      <w:p w:rsidR="005139F0" w:rsidP="002A49EF" w:rsidRDefault="005139F0" w14:paraId="5413B189" w14:textId="77777777"/>
                                      <w:p w:rsidR="005139F0" w:rsidP="002A49EF" w:rsidRDefault="005139F0" w14:paraId="128EBECC" w14:textId="77777777"/>
                                    </w:txbxContent>
                                  </wps:txbx>
                                  <wps:bodyPr rot="0" vert="horz" wrap="square" lIns="91440" tIns="45720" rIns="91440" bIns="45720" anchor="t" anchorCtr="0">
                                    <a:noAutofit/>
                                  </wps:bodyPr>
                                </wps:wsp>
                                <wpg:grpSp>
                                  <wpg:cNvPr id="385" name="Group 385"/>
                                  <wpg:cNvGrpSpPr/>
                                  <wpg:grpSpPr>
                                    <a:xfrm>
                                      <a:off x="0" y="210510"/>
                                      <a:ext cx="815722" cy="1335418"/>
                                      <a:chOff x="0" y="0"/>
                                      <a:chExt cx="815722" cy="1335418"/>
                                    </a:xfrm>
                                  </wpg:grpSpPr>
                                  <wps:wsp>
                                    <wps:cNvPr id="386"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1C9229BE" w14:textId="77777777">
                                          <w:pPr>
                                            <w:rPr>
                                              <w:sz w:val="18"/>
                                              <w:szCs w:val="18"/>
                                            </w:rPr>
                                          </w:pPr>
                                          <w:r>
                                            <w:rPr>
                                              <w:sz w:val="18"/>
                                              <w:szCs w:val="18"/>
                                            </w:rPr>
                                            <w:t>75-100 mg</w:t>
                                          </w:r>
                                        </w:p>
                                        <w:p w:rsidR="005139F0" w:rsidP="002A49EF" w:rsidRDefault="005139F0" w14:paraId="2E583072" w14:textId="77777777">
                                          <w:pPr>
                                            <w:spacing w:line="240" w:lineRule="auto"/>
                                          </w:pPr>
                                        </w:p>
                                        <w:p w:rsidR="005139F0" w:rsidP="002A49EF" w:rsidRDefault="005139F0" w14:paraId="084757C4" w14:textId="77777777"/>
                                        <w:p w:rsidR="005139F0" w:rsidP="002A49EF" w:rsidRDefault="005139F0" w14:paraId="33FE9F38" w14:textId="77777777"/>
                                      </w:txbxContent>
                                    </wps:txbx>
                                    <wps:bodyPr rot="0" vert="horz" wrap="square" lIns="91440" tIns="45720" rIns="91440" bIns="45720" anchor="t" anchorCtr="0">
                                      <a:noAutofit/>
                                    </wps:bodyPr>
                                  </wps:wsp>
                                  <wpg:grpSp>
                                    <wpg:cNvPr id="387" name="Group 387"/>
                                    <wpg:cNvGrpSpPr/>
                                    <wpg:grpSpPr>
                                      <a:xfrm>
                                        <a:off x="0" y="197352"/>
                                        <a:ext cx="815722" cy="1138066"/>
                                        <a:chOff x="0" y="0"/>
                                        <a:chExt cx="815722" cy="1138066"/>
                                      </a:xfrm>
                                    </wpg:grpSpPr>
                                    <wps:wsp>
                                      <wps:cNvPr id="388"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06C08B99" w14:textId="77777777">
                                            <w:pPr>
                                              <w:rPr>
                                                <w:sz w:val="18"/>
                                                <w:szCs w:val="18"/>
                                              </w:rPr>
                                            </w:pPr>
                                            <w:r>
                                              <w:rPr>
                                                <w:sz w:val="18"/>
                                                <w:szCs w:val="18"/>
                                              </w:rPr>
                                              <w:t>100-200 mg</w:t>
                                            </w:r>
                                          </w:p>
                                          <w:p w:rsidR="005139F0" w:rsidP="002A49EF" w:rsidRDefault="005139F0" w14:paraId="23B818DE" w14:textId="77777777">
                                            <w:pPr>
                                              <w:spacing w:line="240" w:lineRule="auto"/>
                                            </w:pPr>
                                          </w:p>
                                          <w:p w:rsidR="005139F0" w:rsidP="002A49EF" w:rsidRDefault="005139F0" w14:paraId="689EBD89" w14:textId="77777777"/>
                                          <w:p w:rsidR="005139F0" w:rsidP="002A49EF" w:rsidRDefault="005139F0" w14:paraId="2CDA1626" w14:textId="77777777"/>
                                        </w:txbxContent>
                                      </wps:txbx>
                                      <wps:bodyPr rot="0" vert="horz" wrap="square" lIns="91440" tIns="45720" rIns="91440" bIns="45720" anchor="t" anchorCtr="0">
                                        <a:noAutofit/>
                                      </wps:bodyPr>
                                    </wps:wsp>
                                    <wpg:grpSp>
                                      <wpg:cNvPr id="389" name="Group 389"/>
                                      <wpg:cNvGrpSpPr/>
                                      <wpg:grpSpPr>
                                        <a:xfrm>
                                          <a:off x="0" y="223666"/>
                                          <a:ext cx="815722" cy="914400"/>
                                          <a:chOff x="0" y="0"/>
                                          <a:chExt cx="815722" cy="914400"/>
                                        </a:xfrm>
                                      </wpg:grpSpPr>
                                      <wps:wsp>
                                        <wps:cNvPr id="390" name="Text Box 2"/>
                                        <wps:cNvSpPr txBox="1">
                                          <a:spLocks noChangeArrowheads="1"/>
                                        </wps:cNvSpPr>
                                        <wps:spPr bwMode="auto">
                                          <a:xfrm>
                                            <a:off x="13156" y="0"/>
                                            <a:ext cx="802005" cy="282575"/>
                                          </a:xfrm>
                                          <a:prstGeom prst="rect">
                                            <a:avLst/>
                                          </a:prstGeom>
                                          <a:noFill/>
                                          <a:ln w="9525">
                                            <a:noFill/>
                                            <a:miter lim="800000"/>
                                            <a:headEnd/>
                                            <a:tailEnd/>
                                          </a:ln>
                                        </wps:spPr>
                                        <wps:txbx>
                                          <w:txbxContent>
                                            <w:p w:rsidRPr="006C2428" w:rsidR="005139F0" w:rsidP="002A49EF" w:rsidRDefault="005139F0" w14:paraId="539BC085" w14:textId="77777777">
                                              <w:pPr>
                                                <w:rPr>
                                                  <w:sz w:val="18"/>
                                                  <w:szCs w:val="18"/>
                                                </w:rPr>
                                              </w:pPr>
                                              <w:r>
                                                <w:rPr>
                                                  <w:sz w:val="18"/>
                                                  <w:szCs w:val="18"/>
                                                </w:rPr>
                                                <w:t>200-300 mg</w:t>
                                              </w:r>
                                            </w:p>
                                            <w:p w:rsidR="005139F0" w:rsidP="002A49EF" w:rsidRDefault="005139F0" w14:paraId="19358FE0" w14:textId="77777777">
                                              <w:pPr>
                                                <w:spacing w:line="240" w:lineRule="auto"/>
                                              </w:pPr>
                                            </w:p>
                                            <w:p w:rsidR="005139F0" w:rsidP="002A49EF" w:rsidRDefault="005139F0" w14:paraId="36DD4AE2" w14:textId="77777777"/>
                                            <w:p w:rsidR="005139F0" w:rsidP="002A49EF" w:rsidRDefault="005139F0" w14:paraId="628E9704" w14:textId="77777777"/>
                                          </w:txbxContent>
                                        </wps:txbx>
                                        <wps:bodyPr rot="0" vert="horz" wrap="square" lIns="91440" tIns="45720" rIns="91440" bIns="45720" anchor="t" anchorCtr="0">
                                          <a:noAutofit/>
                                        </wps:bodyPr>
                                      </wps:wsp>
                                      <wpg:grpSp>
                                        <wpg:cNvPr id="391" name="Group 391"/>
                                        <wpg:cNvGrpSpPr/>
                                        <wpg:grpSpPr>
                                          <a:xfrm>
                                            <a:off x="0" y="217088"/>
                                            <a:ext cx="815722" cy="697312"/>
                                            <a:chOff x="0" y="0"/>
                                            <a:chExt cx="815722" cy="697312"/>
                                          </a:xfrm>
                                        </wpg:grpSpPr>
                                        <wps:wsp>
                                          <wps:cNvPr id="392" name="Text Box 2"/>
                                          <wps:cNvSpPr txBox="1">
                                            <a:spLocks noChangeArrowheads="1"/>
                                          </wps:cNvSpPr>
                                          <wps:spPr bwMode="auto">
                                            <a:xfrm>
                                              <a:off x="13156" y="0"/>
                                              <a:ext cx="802005" cy="282575"/>
                                            </a:xfrm>
                                            <a:prstGeom prst="rect">
                                              <a:avLst/>
                                            </a:prstGeom>
                                            <a:noFill/>
                                            <a:ln w="9525">
                                              <a:noFill/>
                                              <a:miter lim="800000"/>
                                              <a:headEnd/>
                                              <a:tailEnd/>
                                            </a:ln>
                                          </wps:spPr>
                                          <wps:txbx>
                                            <w:txbxContent>
                                              <w:p w:rsidRPr="006C2428" w:rsidR="005139F0" w:rsidP="002A49EF" w:rsidRDefault="005139F0" w14:paraId="4287365C" w14:textId="77777777">
                                                <w:pPr>
                                                  <w:rPr>
                                                    <w:sz w:val="18"/>
                                                    <w:szCs w:val="18"/>
                                                  </w:rPr>
                                                </w:pPr>
                                                <w:r>
                                                  <w:rPr>
                                                    <w:sz w:val="18"/>
                                                    <w:szCs w:val="18"/>
                                                  </w:rPr>
                                                  <w:t>300-400 mg</w:t>
                                                </w:r>
                                              </w:p>
                                              <w:p w:rsidR="005139F0" w:rsidP="002A49EF" w:rsidRDefault="005139F0" w14:paraId="583D4D66" w14:textId="77777777">
                                                <w:pPr>
                                                  <w:spacing w:line="240" w:lineRule="auto"/>
                                                </w:pPr>
                                              </w:p>
                                              <w:p w:rsidR="005139F0" w:rsidP="002A49EF" w:rsidRDefault="005139F0" w14:paraId="42CF2410" w14:textId="77777777"/>
                                              <w:p w:rsidR="005139F0" w:rsidP="002A49EF" w:rsidRDefault="005139F0" w14:paraId="1FA743C5" w14:textId="77777777"/>
                                            </w:txbxContent>
                                          </wps:txbx>
                                          <wps:bodyPr rot="0" vert="horz" wrap="square" lIns="91440" tIns="45720" rIns="91440" bIns="45720" anchor="t" anchorCtr="0">
                                            <a:noAutofit/>
                                          </wps:bodyPr>
                                        </wps:wsp>
                                        <wpg:grpSp>
                                          <wpg:cNvPr id="393" name="Group 393"/>
                                          <wpg:cNvGrpSpPr/>
                                          <wpg:grpSpPr>
                                            <a:xfrm>
                                              <a:off x="0" y="210509"/>
                                              <a:ext cx="815722" cy="486803"/>
                                              <a:chOff x="0" y="0"/>
                                              <a:chExt cx="815722" cy="486803"/>
                                            </a:xfrm>
                                          </wpg:grpSpPr>
                                          <wps:wsp>
                                            <wps:cNvPr id="394" name="Text Box 2"/>
                                            <wps:cNvSpPr txBox="1">
                                              <a:spLocks noChangeArrowheads="1"/>
                                            </wps:cNvSpPr>
                                            <wps:spPr bwMode="auto">
                                              <a:xfrm>
                                                <a:off x="0" y="0"/>
                                                <a:ext cx="802005" cy="282575"/>
                                              </a:xfrm>
                                              <a:prstGeom prst="rect">
                                                <a:avLst/>
                                              </a:prstGeom>
                                              <a:noFill/>
                                              <a:ln w="9525">
                                                <a:noFill/>
                                                <a:miter lim="800000"/>
                                                <a:headEnd/>
                                                <a:tailEnd/>
                                              </a:ln>
                                            </wps:spPr>
                                            <wps:txbx>
                                              <w:txbxContent>
                                                <w:p w:rsidRPr="006C2428" w:rsidR="005139F0" w:rsidP="002A49EF" w:rsidRDefault="005139F0" w14:paraId="1340D52D" w14:textId="77777777">
                                                  <w:pPr>
                                                    <w:rPr>
                                                      <w:sz w:val="18"/>
                                                      <w:szCs w:val="18"/>
                                                    </w:rPr>
                                                  </w:pPr>
                                                  <w:r>
                                                    <w:rPr>
                                                      <w:sz w:val="18"/>
                                                      <w:szCs w:val="18"/>
                                                    </w:rPr>
                                                    <w:t>400-500 mg</w:t>
                                                  </w:r>
                                                </w:p>
                                                <w:p w:rsidR="005139F0" w:rsidP="002A49EF" w:rsidRDefault="005139F0" w14:paraId="393EEAF3" w14:textId="77777777">
                                                  <w:pPr>
                                                    <w:spacing w:line="240" w:lineRule="auto"/>
                                                  </w:pPr>
                                                </w:p>
                                                <w:p w:rsidR="005139F0" w:rsidP="002A49EF" w:rsidRDefault="005139F0" w14:paraId="3DC850AF" w14:textId="77777777"/>
                                                <w:p w:rsidR="005139F0" w:rsidP="002A49EF" w:rsidRDefault="005139F0" w14:paraId="48CC0C56" w14:textId="77777777"/>
                                              </w:txbxContent>
                                            </wps:txbx>
                                            <wps:bodyPr rot="0" vert="horz" wrap="square" lIns="91440" tIns="45720" rIns="91440" bIns="45720" anchor="t" anchorCtr="0">
                                              <a:noAutofit/>
                                            </wps:bodyPr>
                                          </wps:wsp>
                                          <wps:wsp>
                                            <wps:cNvPr id="395" name="Text Box 2"/>
                                            <wps:cNvSpPr txBox="1">
                                              <a:spLocks noChangeArrowheads="1"/>
                                            </wps:cNvSpPr>
                                            <wps:spPr bwMode="auto">
                                              <a:xfrm>
                                                <a:off x="13156" y="203931"/>
                                                <a:ext cx="802566" cy="282872"/>
                                              </a:xfrm>
                                              <a:prstGeom prst="rect">
                                                <a:avLst/>
                                              </a:prstGeom>
                                              <a:noFill/>
                                              <a:ln w="9525">
                                                <a:noFill/>
                                                <a:miter lim="800000"/>
                                                <a:headEnd/>
                                                <a:tailEnd/>
                                              </a:ln>
                                            </wps:spPr>
                                            <wps:txbx>
                                              <w:txbxContent>
                                                <w:p w:rsidRPr="006C2428" w:rsidR="005139F0" w:rsidP="002A49EF" w:rsidRDefault="005139F0" w14:paraId="05A036C8" w14:textId="77777777">
                                                  <w:pPr>
                                                    <w:rPr>
                                                      <w:sz w:val="18"/>
                                                      <w:szCs w:val="18"/>
                                                    </w:rPr>
                                                  </w:pPr>
                                                  <w:r>
                                                    <w:rPr>
                                                      <w:sz w:val="18"/>
                                                      <w:szCs w:val="18"/>
                                                    </w:rPr>
                                                    <w:t>500-1000 mg</w:t>
                                                  </w:r>
                                                </w:p>
                                                <w:p w:rsidR="005139F0" w:rsidP="002A49EF" w:rsidRDefault="005139F0" w14:paraId="6E623E37" w14:textId="77777777">
                                                  <w:pPr>
                                                    <w:spacing w:line="240" w:lineRule="auto"/>
                                                  </w:pPr>
                                                </w:p>
                                                <w:p w:rsidR="005139F0" w:rsidP="002A49EF" w:rsidRDefault="005139F0" w14:paraId="49F9C096" w14:textId="77777777"/>
                                                <w:p w:rsidR="005139F0" w:rsidP="002A49EF" w:rsidRDefault="005139F0" w14:paraId="0D5E1708" w14:textId="77777777"/>
                                              </w:txbxContent>
                                            </wps:txbx>
                                            <wps:bodyPr rot="0" vert="horz" wrap="square" lIns="91440" tIns="45720" rIns="91440" bIns="45720" anchor="t" anchorCtr="0">
                                              <a:noAutofit/>
                                            </wps:bodyPr>
                                          </wps:wsp>
                                        </wpg:grpSp>
                                      </wpg:grpSp>
                                    </wpg:grpSp>
                                  </wpg:grpSp>
                                </wpg:grpSp>
                              </wpg:grpSp>
                            </wpg:grpSp>
                          </wpg:grpSp>
                        </wpg:grpSp>
                      </wpg:grpSp>
                      <wpg:grpSp>
                        <wpg:cNvPr id="396" name="Group 396"/>
                        <wpg:cNvGrpSpPr/>
                        <wpg:grpSpPr>
                          <a:xfrm>
                            <a:off x="0" y="1979768"/>
                            <a:ext cx="1026233" cy="335499"/>
                            <a:chOff x="0" y="-336"/>
                            <a:chExt cx="1026233" cy="335499"/>
                          </a:xfrm>
                        </wpg:grpSpPr>
                        <wps:wsp>
                          <wps:cNvPr id="397" name="Text Box 2"/>
                          <wps:cNvSpPr txBox="1">
                            <a:spLocks noChangeArrowheads="1"/>
                          </wps:cNvSpPr>
                          <wps:spPr bwMode="auto">
                            <a:xfrm>
                              <a:off x="124959" y="-336"/>
                              <a:ext cx="901274" cy="335499"/>
                            </a:xfrm>
                            <a:prstGeom prst="rect">
                              <a:avLst/>
                            </a:prstGeom>
                            <a:solidFill>
                              <a:srgbClr val="FFFFFF"/>
                            </a:solidFill>
                            <a:ln w="9525">
                              <a:noFill/>
                              <a:miter lim="800000"/>
                              <a:headEnd/>
                              <a:tailEnd/>
                            </a:ln>
                          </wps:spPr>
                          <wps:txbx>
                            <w:txbxContent>
                              <w:p w:rsidRPr="00846792" w:rsidR="005139F0" w:rsidP="002A49EF" w:rsidRDefault="005139F0" w14:paraId="200728AE" w14:textId="77777777">
                                <w:pPr>
                                  <w:rPr>
                                    <w:sz w:val="18"/>
                                    <w:szCs w:val="18"/>
                                  </w:rPr>
                                </w:pPr>
                                <w:r>
                                  <w:rPr>
                                    <w:sz w:val="18"/>
                                    <w:szCs w:val="18"/>
                                  </w:rPr>
                                  <w:t>1000-1500 mg</w:t>
                                </w:r>
                              </w:p>
                            </w:txbxContent>
                          </wps:txbx>
                          <wps:bodyPr rot="0" vert="horz" wrap="square" lIns="91440" tIns="45720" rIns="91440" bIns="45720" anchor="t" anchorCtr="0">
                            <a:noAutofit/>
                          </wps:bodyPr>
                        </wps:wsp>
                        <wps:wsp>
                          <wps:cNvPr id="398" name="Rectangle 398"/>
                          <wps:cNvSpPr/>
                          <wps:spPr>
                            <a:xfrm>
                              <a:off x="0" y="46049"/>
                              <a:ext cx="176718" cy="132556"/>
                            </a:xfrm>
                            <a:prstGeom prst="rect">
                              <a:avLst/>
                            </a:prstGeom>
                            <a:pattFill prst="wdUpDiag">
                              <a:fgClr>
                                <a:sysClr val="windowText" lastClr="000000"/>
                              </a:fgClr>
                              <a:bgClr>
                                <a:sysClr val="window" lastClr="FFFFFF">
                                  <a:lumMod val="85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w14:anchorId="42FBECA8">
              <v:group id="Group 364" style="position:absolute;margin-left:422.7pt;margin-top:195pt;width:99pt;height:168pt;z-index:251662336;mso-width-relative:margin;mso-height-relative:margin" coordsize="1105174,2315267" o:spid="_x0000_s102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">
                <v:group id="Group 365" style="position:absolute;width:1105174;height:2032731" coordsize="901242,2210348" o:spid="_x0000_s10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qLKFxgAAANwAAAAPAAAAZHJzL2Rvd25yZXYueG1sRI9Ba4NAFITvhf6H5RV6&#10;a1YblGKzEQlt6SEEYgqlt4f7ohL3rbhbNf8+GwjkOMzMN8wqn00nRhpca1lBvIhAEFdWt1wr+Dl8&#10;vryBcB5ZY2eZFJzJQb5+fFhhpu3EexpLX4sAYZehgsb7PpPSVQ0ZdAvbEwfvaAeDPsihlnrAKcBN&#10;J1+jKJUGWw4LDfa0aag6lf9GwdeEU7GMP8bt6bg5/x2S3e82JqWen+biHYSn2d/Dt/a3VrBME7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uosoXGAAAA3AAA&#10;AA8AAAAAAAAAAAAAAAAAqQIAAGRycy9kb3ducmV2LnhtbFBLBQYAAAAABAAEAPoAAACcAwAAAAA=&#10;">
                  <v:group id="Group 366" style="position:absolute;top:52628;width:144725;height:2065042" coordsize="144725,2065042" o:spid="_x0000_s10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eizyxAAAANwAAAAPAAAAZHJzL2Rvd25yZXYueG1sRI9Bi8IwFITvC/6H8ARv&#10;a1rFItUoIq7sQYRVQbw9mmdbbF5Kk23rv98Iwh6HmfmGWa57U4mWGldaVhCPIxDEmdUl5wou56/P&#10;OQjnkTVWlknBkxysV4OPJabadvxD7cnnIkDYpaig8L5OpXRZQQbd2NbEwbvbxqAPssmlbrALcFPJ&#10;SRQl0mDJYaHAmrYFZY/Tr1Gw77DbTONde3jct8/beXa8HmJSajTsNwsQnnr/H363v7WCaZL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beizyxAAAANwAAAAP&#10;AAAAAAAAAAAAAAAAAKkCAABkcnMvZG93bnJldi54bWxQSwUGAAAAAAQABAD6AAAAmgMAAAAA&#10;">
                    <v:rect id="Rectangle 367" style="position:absolute;width:144725;height:144725;visibility:visible;mso-wrap-style:square;v-text-anchor:middle" o:spid="_x0000_s1029"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0QoxgAA&#10;ANwAAAAPAAAAZHJzL2Rvd25yZXYueG1sRI9Ba8JAFITvBf/D8gRvdWNtrURXqULRgxc1B709ss9k&#10;TfZtyG419dd3C4Ueh5n5hpkvO1uLG7XeOFYwGiYgiHOnDRcKsuPn8xSED8gaa8ek4Js8LBe9pzmm&#10;2t15T7dDKESEsE9RQRlCk0rp85Is+qFriKN3ca3FEGVbSN3iPcJtLV+SZCItGo4LJTa0LimvDl9W&#10;QWXM6fjYbTYmq87Z9c2trrvXTqlBv/uYgQjUhf/wX3urFYwn7/B7Jh4Buf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0QoxgAAANwAAAAPAAAAAAAAAAAAAAAAAJcCAABkcnMv&#10;ZG93bnJldi54bWxQSwUGAAAAAAQABAD1AAAAigMAAAAA&#10;">
                      <v:fill type="pattern" color2="#d9d9d9" o:title="" r:id="rId22"/>
                    </v:rect>
                    <v:rect id="Rectangle 368" style="position:absolute;top:861772;width:144145;height:144145;visibility:visible;mso-wrap-style:none;v-text-anchor:middle" o:spid="_x0000_s1030"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CwhNwQAA&#10;ANwAAAAPAAAAZHJzL2Rvd25yZXYueG1sRE9LbsIwEN1X4g7WIHVXbD4FFDAIVY3Egg20BxjiIY6w&#10;x1HskvT29QKpy6f33+4H78SDutgE1jCdKBDEVTAN1xq+v8q3NYiYkA26wKThlyLsd6OXLRYm9Hym&#10;xyXVIodwLFCDTaktpIyVJY9xElrizN1C5zFl2NXSdNjncO/kTKml9NhwbrDY0oel6n758Rr6k1oN&#10;d1KfdlEery68l6v51Wn9Oh4OGxCJhvQvfrqPRsN8mdfmM/kIyN0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wsITcEAAADcAAAADwAAAAAAAAAAAAAAAACXAgAAZHJzL2Rvd25y&#10;ZXYueG1sUEsFBgAAAAAEAAQA9QAAAIUDAAAAAA==&#10;">
                      <v:fill type="pattern" color2="#7f7f7f" o:title="" r:id="rId23"/>
                    </v:rect>
                    <v:rect id="Rectangle 369" style="position:absolute;top:217087;width:144145;height:144145;visibility:visible;mso-wrap-style:none;v-text-anchor:middle" o:spid="_x0000_s1031"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1iaxgAA&#10;ANwAAAAPAAAAZHJzL2Rvd25yZXYueG1sRI9Pa8JAFMTvhX6H5RV6KWZjWtSmriIpSr35J/T8yD6T&#10;0OzbkN2a6Kd3CwWPw8z8hpkvB9OIM3WutqxgHMUgiAuray4V5Mf1aAbCeWSNjWVScCEHy8XjwxxT&#10;bXve0/ngSxEg7FJUUHnfplK6oiKDLrItcfBOtjPog+xKqTvsA9w0MonjiTRYc1iosKWsouLn8GsU&#10;9P325fSZv30j7kyG6+uQTDd7pZ6fhtUHCE+Dv4f/219awevkHf7OhCMgF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1iaxgAAANwAAAAPAAAAAAAAAAAAAAAAAJcCAABkcnMv&#10;ZG93bnJldi54bWxQSwUGAAAAAAQABAD1AAAAigMAAAAA&#10;">
                      <v:fill type="pattern" color2="window" o:title="" r:id="rId24"/>
                    </v:rect>
                    <v:rect id="Rectangle 370" style="position:absolute;top:434175;width:144145;height:144145;visibility:visible;mso-wrap-style:none;v-text-anchor:middle" o:spid="_x0000_s1032"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yGZ8wAAA&#10;ANwAAAAPAAAAZHJzL2Rvd25yZXYueG1sRE/dboIwFL432Ts0Z8nutMwt06CFGLZl7lL0AY70DAj0&#10;lNAO6tvbiyW7/PL97/NgejHR6FrLCp5XCQjiyuqWawWX8+dyC8J5ZI29ZVJwIwd59rDYY6rtzCea&#10;Sl+LGMIuRQWN90MqpasaMuhWdiCO3I8dDfoIx1rqEecYbnq5TpI3abDl2NDgQEVDVVf+GgUBQ++v&#10;5VfxcXRyq99fk+8Ndko9PYbDDoSn4P/Ff+6jVvCyifPjmXgEZHY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iyGZ8wAAAANwAAAAPAAAAAAAAAAAAAAAAAJcCAABkcnMvZG93bnJl&#10;di54bWxQSwUGAAAAAAQABAD1AAAAhAMAAAAA&#10;">
                      <v:fill type="pattern" color2="#d9d9d9" o:title="" r:id="rId25"/>
                    </v:rect>
                    <v:rect id="Rectangle 371" style="position:absolute;top:1072282;width:144145;height:144145;visibility:visible;mso-wrap-style:none;v-text-anchor:middle" o:spid="_x0000_s1033"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RptWxQAA&#10;ANwAAAAPAAAAZHJzL2Rvd25yZXYueG1sRI9Ba8JAFITvBf/D8gRvdaOFNERXESHgIQi1Kh4f2WcS&#10;zL6N2W2S/vtuodDjMDPfMOvtaBrRU+dqywoW8wgEcWF1zaWC82f2moBwHlljY5kUfJOD7WbyssZU&#10;24E/qD/5UgQIuxQVVN63qZSuqMigm9uWOHh32xn0QXal1B0OAW4auYyiWBqsOSxU2NK+ouJx+jIK&#10;9vGzuGZNa5Z5crvS7Zkcs0uu1Gw67lYgPI3+P/zXPmgFb+8L+D0Tjo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9Gm1bFAAAA3AAAAA8AAAAAAAAAAAAAAAAAlwIAAGRycy9k&#10;b3ducmV2LnhtbFBLBQYAAAAABAAEAPUAAACJAwAAAAA=&#10;">
                      <v:fill type="pattern" color2="window" o:title="" r:id="rId26"/>
                    </v:rect>
                    <v:rect id="Rectangle 372" style="position:absolute;top:651263;width:144145;height:144145;visibility:visible;mso-wrap-style:none;v-text-anchor:middle" o:spid="_x0000_s1034"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TOehxQAA&#10;ANwAAAAPAAAAZHJzL2Rvd25yZXYueG1sRI9Pa8JAFMTvBb/D8oTe6sY/1BBdxRaEQr1oVTw+ss8k&#10;mH0bdjcm/fauUOhxmJnfMMt1b2pxJ+crywrGowQEcW51xYWC48/2LQXhA7LG2jIp+CUP69XgZYmZ&#10;th3v6X4IhYgQ9hkqKENoMil9XpJBP7INcfSu1hkMUbpCaoddhJtaTpLkXRqsOC6U2NBnSfnt0BoF&#10;9fWWXsL3fjyftV3qd6cP1557pV6H/WYBIlAf/sN/7S+tYDqfwPNMPAJy9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NM56HFAAAA3AAAAA8AAAAAAAAAAAAAAAAAlwIAAGRycy9k&#10;b3ducmV2LnhtbFBLBQYAAAAABAAEAPUAAACJAwAAAAA=&#10;">
                      <v:fill type="pattern" color2="#d9d9d9" o:title="" r:id="rId27"/>
                    </v:rect>
                    <v:rect id="Rectangle 373" style="position:absolute;top:1289369;width:144145;height:144145;visibility:visible;mso-wrap-style:none;v-text-anchor:middle" o:spid="_x0000_s1035"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DyMywwAA&#10;ANwAAAAPAAAAZHJzL2Rvd25yZXYueG1sRI9Ba8JAFITvBf/D8oTemo0JtRJdRQstPQnG9P7YfSbB&#10;7NuQ3cb477uFgsdhZr5hNrvJdmKkwbeOFSySFASxdqblWkF1/nhZgfAB2WDnmBTcycNuO3vaYGHc&#10;jU80lqEWEcK+QAVNCH0hpdcNWfSJ64mjd3GDxRDlUEsz4C3CbSezNF1Kiy3HhQZ7em9IX8sfq+B4&#10;eq3K8/dnf9eHPNMLXJIpUann+bRfgwg0hUf4v/1lFORvOfydiUdAb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DyMywwAAANwAAAAPAAAAAAAAAAAAAAAAAJcCAABkcnMvZG93&#10;bnJldi54bWxQSwUGAAAAAAQABAD1AAAAhwMAAAAA&#10;">
                      <v:fill type="pattern" color2="#7f7f7f" o:title="" r:id="rId28"/>
                    </v:rect>
                    <v:rect id="Rectangle 374" style="position:absolute;top:1499879;width:144145;height:144145;visibility:visible;mso-wrap-style:none;v-text-anchor:middle" o:spid="_x0000_s1036" fillcolor="#7f7f7f"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vMclwgAA&#10;ANwAAAAPAAAAZHJzL2Rvd25yZXYueG1sRI/RisIwFETfhf2HcBf2TZN1RaUaZREEWfBB6wdcmmtb&#10;bW5KEm39+40g+DjMzBlmue5tI+7kQ+1Yw/dIgSAunKm51HDKt8M5iBCRDTaOScODAqxXH4MlZsZ1&#10;fKD7MZYiQThkqKGKsc2kDEVFFsPItcTJOztvMSbpS2k8dgluGzlWaiot1pwWKmxpU1FxPd6sBn+7&#10;PPJeXTxHt82nu335p7pO66/P/ncBIlIf3+FXe2c0/Mwm8DyTjoBc/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e8xyXCAAAA3AAAAA8AAAAAAAAAAAAAAAAAlwIAAGRycy9kb3du&#10;cmV2LnhtbFBLBQYAAAAABAAEAPUAAACGAwAAAAA=&#10;"/>
                    <v:rect id="Rectangle 375" style="position:absolute;top:1710388;width:144145;height:144145;visibility:visible;mso-wrap-style:none;v-text-anchor:middle" o:spid="_x0000_s1037" fillcolor="#d9d9d9"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TZ1xgAA&#10;ANwAAAAPAAAAZHJzL2Rvd25yZXYueG1sRI9Ba8JAFITvgv9heYXezEalGlJXUbE0oD00baHHR/aZ&#10;BLNvQ3Yb03/fLQgeh5n5hlltBtOInjpXW1YwjWIQxIXVNZcKPj9eJgkI55E1NpZJwS852KzHoxWm&#10;2l75nfrclyJA2KWooPK+TaV0RUUGXWRb4uCdbWfQB9mVUnd4DXDTyFkcL6TBmsNChS3tKyou+Y9R&#10;0CZf5+y1P/Rvu2mTZKf8+F0sj0o9PgzbZxCeBn8P39qZVjBfPsH/mXAE5Po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TZ1xgAAANwAAAAPAAAAAAAAAAAAAAAAAJcCAABkcnMv&#10;ZG93bnJldi54bWxQSwUGAAAAAAQABAD1AAAAigMAAAAA&#10;"/>
                    <v:rect id="Rectangle 376" style="position:absolute;top:1920897;width:144145;height:144145;visibility:visible;mso-wrap-style:none;v-text-anchor:middle" o:spid="_x0000_s1038"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uhWaxQAA&#10;ANwAAAAPAAAAZHJzL2Rvd25yZXYueG1sRI9BawIxFITvBf9DeEJvNasWW1ajiCDooQe1ULy9Js/N&#10;tpuXZRN1t7/eCEKPw8x8w8wWravEhZpQelYwHGQgiLU3JRcKPg/rl3cQISIbrDyTgo4CLOa9pxnm&#10;xl95R5d9LESCcMhRgY2xzqUM2pLDMPA1cfJOvnEYk2wKaRq8Jrir5CjLJtJhyWnBYk0rS/p3f3YK&#10;9FfoPo7Dn8233erDcVu+/oXOK/Xcb5dTEJHa+B9+tDdGwfhtAvcz6QjI+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26FZrFAAAA3AAAAA8AAAAAAAAAAAAAAAAAlwIAAGRycy9k&#10;b3ducmV2LnhtbFBLBQYAAAAABAAEAPUAAACJAwAAAAA=&#10;"/>
                  </v:group>
                  <v:group id="Group 377" style="position:absolute;left:85520;width:815722;height:2210348" coordsize="815722,2210348" o:spid="_x0000_s10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7x+0xgAAANwAAAAPAAAAZHJzL2Rvd25yZXYueG1sRI9Ba8JAFITvBf/D8gre&#10;mk2UNpJmFZEqHkKhKpTeHtlnEsy+DdltEv99t1DocZiZb5h8M5lWDNS7xrKCJIpBEJdWN1wpuJz3&#10;TysQziNrbC2Tgjs52KxnDzlm2o78QcPJVyJA2GWooPa+y6R0ZU0GXWQ74uBdbW/QB9lXUvc4Brhp&#10;5SKOX6TBhsNCjR3taipvp2+j4DDiuF0mb0Nxu+7uX+fn988iIaXmj9P2FYSnyf+H/9pHrWCZ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HvH7TGAAAA3AAA&#10;AA8AAAAAAAAAAAAAAAAAqQIAAGRycy9kb3ducmV2LnhtbFBLBQYAAAAABAAEAPoAAACcAwAAAAA=&#10;">
                    <v:shapetype id="_x0000_t202" coordsize="21600,21600" o:spt="202" path="m0,0l0,21600,21600,21600,21600,0xe">
                      <v:stroke joinstyle="miter"/>
                      <v:path gradientshapeok="t" o:connecttype="rect"/>
                    </v:shapetype>
                    <v:shape id="Text Box 2" style="position:absolute;left:13156;width:802566;height:282872;visibility:visible;mso-wrap-style:square;v-text-anchor:top" o:spid="_x0000_s1040"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A56wQAA&#10;ANwAAAAPAAAAZHJzL2Rvd25yZXYueG1sRE/LisIwFN0P+A/hCu40cXR8VKMMDgOuZhhf4O7SXNti&#10;c1OaaOvfm4Uwy8N5L9etLcWdal841jAcKBDEqTMFZxoO++/+DIQPyAZLx6ThQR7Wq87bEhPjGv6j&#10;+y5kIoawT1BDHkKVSOnTnCz6gauII3dxtcUQYZ1JU2MTw20p35WaSIsFx4YcK9rklF53N6vh+HM5&#10;n8bqN/uyH1XjWiXZzqXWvW77uQARqA3/4pd7azSMpnFtPBOPgFw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5+QOesEAAADcAAAADwAAAAAAAAAAAAAAAACXAgAAZHJzL2Rvd25y&#10;ZXYueG1sUEsFBgAAAAAEAAQA9QAAAIUDAAAAAA==&#10;">
                      <v:textbox>
                        <w:txbxContent>
                          <w:p w:rsidRPr="006C2428" w:rsidR="005139F0" w:rsidP="002A49EF" w:rsidRDefault="005139F0" w14:paraId="417408CF" w14:textId="77777777">
                            <w:pPr>
                              <w:rPr>
                                <w:sz w:val="18"/>
                                <w:szCs w:val="18"/>
                              </w:rPr>
                            </w:pPr>
                            <w:r>
                              <w:rPr>
                                <w:sz w:val="18"/>
                                <w:szCs w:val="18"/>
                              </w:rPr>
                              <w:t>&lt; 10 mg</w:t>
                            </w:r>
                          </w:p>
                          <w:p w:rsidR="005139F0" w:rsidP="002A49EF" w:rsidRDefault="005139F0" w14:paraId="672A6659" w14:textId="77777777">
                            <w:pPr>
                              <w:spacing w:line="240" w:lineRule="auto"/>
                            </w:pPr>
                          </w:p>
                          <w:p w:rsidR="005139F0" w:rsidP="002A49EF" w:rsidRDefault="005139F0" w14:paraId="0A37501D" w14:textId="77777777"/>
                          <w:p w:rsidR="005139F0" w:rsidP="002A49EF" w:rsidRDefault="005139F0" w14:paraId="5DAB6C7B" w14:textId="77777777"/>
                        </w:txbxContent>
                      </v:textbox>
                    </v:shape>
                    <v:group id="Group 379" style="position:absolute;top:217088;width:815722;height:1993260" coordsize="815722,1993260" o:spid="_x0000_s10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PC5dxQAAANwAAAAPAAAAZHJzL2Rvd25yZXYueG1sRI9Ba8JAFITvBf/D8gRv&#10;uolitdFVRFQ8SKFaKL09ss8kmH0bsmsS/71bEHocZuYbZrnuTCkaql1hWUE8ikAQp1YXnCn4vuyH&#10;cxDOI2ssLZOCBzlYr3pvS0y0bfmLmrPPRICwS1BB7n2VSOnSnAy6ka2Ig3e1tUEfZJ1JXWMb4KaU&#10;4yh6lwYLDgs5VrTNKb2d70bBocV2M4l3zel23T5+L9PPn1NMSg363WYBwlPn/8Ov9lErmMw+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zwuXcUAAADcAAAA&#10;DwAAAAAAAAAAAAAAAACpAgAAZHJzL2Rvd25yZXYueG1sUEsFBgAAAAAEAAQA+gAAAJsDAAAAAA==&#10;">
                      <v:shape id="Text Box 2" style="position:absolute;left:13156;width:802005;height:282575;visibility:visible;mso-wrap-style:square;v-text-anchor:top" o:spid="_x0000_s1042"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R3JbwAAA&#10;ANwAAAAPAAAAZHJzL2Rvd25yZXYueG1sRE/LisIwFN0L/kO4gjtN1FGcahRRBFcjPmZgdpfm2hab&#10;m9JE2/n7yUJweTjv5bq1pXhS7QvHGkZDBYI4dabgTMP1sh/MQfiAbLB0TBr+yMN61e0sMTGu4RM9&#10;zyETMYR9ghryEKpESp/mZNEPXUUcuZurLYYI60yaGpsYbks5VmomLRYcG3KsaJtTej8/rIbvr9vv&#10;z4c6Zjs7rRrXKsn2U2rd77WbBYhAbXiLX+6D0TCZx/nxTDwCcvU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sR3JbwAAAANwAAAAPAAAAAAAAAAAAAAAAAJcCAABkcnMvZG93bnJl&#10;di54bWxQSwUGAAAAAAQABAD1AAAAhAMAAAAA&#10;">
                        <v:textbox>
                          <w:txbxContent>
                            <w:p w:rsidRPr="006C2428" w:rsidR="005139F0" w:rsidP="002A49EF" w:rsidRDefault="005139F0" w14:paraId="2A28826E" w14:textId="77777777">
                              <w:pPr>
                                <w:rPr>
                                  <w:sz w:val="18"/>
                                  <w:szCs w:val="18"/>
                                </w:rPr>
                              </w:pPr>
                              <w:r>
                                <w:rPr>
                                  <w:sz w:val="18"/>
                                  <w:szCs w:val="18"/>
                                </w:rPr>
                                <w:t>10-25 mg</w:t>
                              </w:r>
                            </w:p>
                            <w:p w:rsidR="005139F0" w:rsidP="002A49EF" w:rsidRDefault="005139F0" w14:paraId="02EB378F" w14:textId="77777777">
                              <w:pPr>
                                <w:spacing w:line="240" w:lineRule="auto"/>
                              </w:pPr>
                            </w:p>
                            <w:p w:rsidR="005139F0" w:rsidP="002A49EF" w:rsidRDefault="005139F0" w14:paraId="6A05A809" w14:textId="77777777"/>
                            <w:p w:rsidR="005139F0" w:rsidP="002A49EF" w:rsidRDefault="005139F0" w14:paraId="5A39BBE3" w14:textId="77777777"/>
                          </w:txbxContent>
                        </v:textbox>
                      </v:shape>
                      <v:group id="Group 381" style="position:absolute;top:230245;width:815722;height:1763015" coordsize="815722,1763015" o:spid="_x0000_s10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kn1J8xAAAANwAAAAP&#10;AAAAAAAAAAAAAAAAAKkCAABkcnMvZG93bnJldi54bWxQSwUGAAAAAAQABAD6AAAAmgMAAAAA&#10;">
                        <v:shape id="Text Box 2" style="position:absolute;left:6578;width:802005;height:282575;visibility:visible;mso-wrap-style:square;v-text-anchor:top" o:spid="_x0000_s1044"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2Um3xAAA&#10;ANwAAAAPAAAAZHJzL2Rvd25yZXYueG1sRI9bi8IwFITfF/wP4Qi+aeJlRatRZJcFn1y8gm+H5tgW&#10;m5PSZG33328EYR+HmfmGWa5bW4oH1b5wrGE4UCCIU2cKzjScjl/9GQgfkA2WjknDL3lYrzpvS0yM&#10;a3hPj0PIRISwT1BDHkKVSOnTnCz6gauIo3dztcUQZZ1JU2MT4baUI6Wm0mLBcSHHij5ySu+HH6vh&#10;vLtdLxP1nX3a96pxrZJs51LrXrfdLEAEasN/+NXeGg3j2QieZ+IRkK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9lJt8QAAADcAAAADwAAAAAAAAAAAAAAAACXAgAAZHJzL2Rv&#10;d25yZXYueG1sUEsFBgAAAAAEAAQA9QAAAIgDAAAAAA==&#10;">
                          <v:textbox>
                            <w:txbxContent>
                              <w:p w:rsidRPr="006C2428" w:rsidR="005139F0" w:rsidP="002A49EF" w:rsidRDefault="005139F0" w14:paraId="189120DB" w14:textId="77777777">
                                <w:pPr>
                                  <w:rPr>
                                    <w:sz w:val="18"/>
                                    <w:szCs w:val="18"/>
                                  </w:rPr>
                                </w:pPr>
                                <w:r>
                                  <w:rPr>
                                    <w:sz w:val="18"/>
                                    <w:szCs w:val="18"/>
                                  </w:rPr>
                                  <w:t>25-50 mg</w:t>
                                </w:r>
                              </w:p>
                              <w:p w:rsidR="005139F0" w:rsidP="002A49EF" w:rsidRDefault="005139F0" w14:paraId="41C8F396" w14:textId="77777777">
                                <w:pPr>
                                  <w:spacing w:line="240" w:lineRule="auto"/>
                                </w:pPr>
                              </w:p>
                              <w:p w:rsidR="005139F0" w:rsidP="002A49EF" w:rsidRDefault="005139F0" w14:paraId="72A3D3EC" w14:textId="77777777"/>
                              <w:p w:rsidR="005139F0" w:rsidP="002A49EF" w:rsidRDefault="005139F0" w14:paraId="0D0B940D" w14:textId="77777777"/>
                            </w:txbxContent>
                          </v:textbox>
                        </v:shape>
                        <v:group id="Group 383" style="position:absolute;top:217087;width:815722;height:1545928" coordsize="815722,1545928" o:spid="_x0000_s10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7AWmQxAAAANwAAAAP&#10;AAAAAAAAAAAAAAAAAKkCAABkcnMvZG93bnJldi54bWxQSwUGAAAAAAQABAD6AAAAmgMAAAAA&#10;">
                          <v:shape id="Text Box 2" style="position:absolute;left:6578;width:802005;height:282575;visibility:visible;mso-wrap-style:square;v-text-anchor:top" o:spid="_x0000_s1046"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fHRYxAAA&#10;ANwAAAAPAAAAZHJzL2Rvd25yZXYueG1sRI9bi8IwFITfhf0P4Szs25qsl0WrURZF8ElZb+DboTm2&#10;xeakNFlb/70RFnwcZuYbZjpvbSluVPvCsYavrgJBnDpTcKbhsF99jkD4gGywdEwa7uRhPnvrTDEx&#10;ruFfuu1CJiKEfYIa8hCqREqf5mTRd11FHL2Lqy2GKOtMmhqbCLel7Cn1LS0WHBdyrGiRU3rd/VkN&#10;x83lfBqobba0w6pxrZJsx1Lrj/f2ZwIiUBte4f/22mjojwbwPBOP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3x0WMQAAADcAAAADwAAAAAAAAAAAAAAAACXAgAAZHJzL2Rv&#10;d25yZXYueG1sUEsFBgAAAAAEAAQA9QAAAIgDAAAAAA==&#10;">
                            <v:textbox>
                              <w:txbxContent>
                                <w:p w:rsidRPr="006C2428" w:rsidR="005139F0" w:rsidP="002A49EF" w:rsidRDefault="005139F0" w14:paraId="10F4F67A" w14:textId="77777777">
                                  <w:pPr>
                                    <w:rPr>
                                      <w:sz w:val="18"/>
                                      <w:szCs w:val="18"/>
                                    </w:rPr>
                                  </w:pPr>
                                  <w:r>
                                    <w:rPr>
                                      <w:sz w:val="18"/>
                                      <w:szCs w:val="18"/>
                                    </w:rPr>
                                    <w:t>50-75 mg</w:t>
                                  </w:r>
                                </w:p>
                                <w:p w:rsidR="005139F0" w:rsidP="002A49EF" w:rsidRDefault="005139F0" w14:paraId="0E27B00A" w14:textId="77777777">
                                  <w:pPr>
                                    <w:spacing w:line="240" w:lineRule="auto"/>
                                  </w:pPr>
                                </w:p>
                                <w:p w:rsidR="005139F0" w:rsidP="002A49EF" w:rsidRDefault="005139F0" w14:paraId="60061E4C" w14:textId="77777777"/>
                                <w:p w:rsidR="005139F0" w:rsidP="002A49EF" w:rsidRDefault="005139F0" w14:paraId="44EAFD9C" w14:textId="77777777"/>
                              </w:txbxContent>
                            </v:textbox>
                          </v:shape>
                          <v:group id="Group 385" style="position:absolute;top:210510;width:815722;height:1335418" coordsize="815722,1335418" o:spid="_x0000_s10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pFR/xAAAANwAAAAPAAAAZHJzL2Rvd25yZXYueG1sRI9Bi8IwFITvgv8hPMGb&#10;plVcpBpFRGUPsrB1YfH2aJ5tsXkpTWzrv98sCB6HmfmGWW97U4mWGldaVhBPIxDEmdUl5wp+LsfJ&#10;EoTzyBory6TgSQ62m+FgjYm2HX9Tm/pcBAi7BBUU3teJlC4ryKCb2po4eDfbGPRBNrnUDXYBbio5&#10;i6IPabDksFBgTfuCsnv6MApOHXa7eXxoz/fb/nm9LL5+zzEpNR71uxUIT71/h1/tT61gvlzA/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bpFR/xAAAANwAAAAP&#10;AAAAAAAAAAAAAAAAAKkCAABkcnMvZG93bnJldi54bWxQSwUGAAAAAAQABAD6AAAAmgMAAAAA&#10;">
                            <v:shape id="Text Box 2" style="position:absolute;left:6578;width:802005;height:282575;visibility:visible;mso-wrap-style:square;v-text-anchor:top" o:spid="_x0000_s1048"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4k+0xAAA&#10;ANwAAAAPAAAAZHJzL2Rvd25yZXYueG1sRI9Pi8IwFMTvC36H8ARva+LqilajyIrgyWX9B94ezbMt&#10;Ni+libZ+e7OwsMdhZn7DzJetLcWDal841jDoKxDEqTMFZxqOh837BIQPyAZLx6ThSR6Wi87bHBPj&#10;Gv6hxz5kIkLYJ6ghD6FKpPRpThZ931XE0bu62mKIss6kqbGJcFvKD6XG0mLBcSHHir5ySm/7u9Vw&#10;2l0v55H6ztb2s2pcqyTbqdS6121XMxCB2vAf/mtvjYbhZAy/Z+IRkI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OJPtMQAAADcAAAADwAAAAAAAAAAAAAAAACXAgAAZHJzL2Rv&#10;d25yZXYueG1sUEsFBgAAAAAEAAQA9QAAAIgDAAAAAA==&#10;">
                              <v:textbox>
                                <w:txbxContent>
                                  <w:p w:rsidRPr="006C2428" w:rsidR="005139F0" w:rsidP="002A49EF" w:rsidRDefault="005139F0" w14:paraId="23013720" w14:textId="77777777">
                                    <w:pPr>
                                      <w:rPr>
                                        <w:sz w:val="18"/>
                                        <w:szCs w:val="18"/>
                                      </w:rPr>
                                    </w:pPr>
                                    <w:r>
                                      <w:rPr>
                                        <w:sz w:val="18"/>
                                        <w:szCs w:val="18"/>
                                      </w:rPr>
                                      <w:t>75-100 mg</w:t>
                                    </w:r>
                                  </w:p>
                                  <w:p w:rsidR="005139F0" w:rsidP="002A49EF" w:rsidRDefault="005139F0" w14:paraId="4B94D5A5" w14:textId="77777777">
                                    <w:pPr>
                                      <w:spacing w:line="240" w:lineRule="auto"/>
                                    </w:pPr>
                                  </w:p>
                                  <w:p w:rsidR="005139F0" w:rsidP="002A49EF" w:rsidRDefault="005139F0" w14:paraId="3DEEC669" w14:textId="77777777"/>
                                  <w:p w:rsidR="005139F0" w:rsidP="002A49EF" w:rsidRDefault="005139F0" w14:paraId="3656B9AB" w14:textId="77777777"/>
                                </w:txbxContent>
                              </v:textbox>
                            </v:shape>
                            <v:group id="Group 387" style="position:absolute;top:197352;width:815722;height:1138066" coordsize="815722,1138066" o:spid="_x0000_s104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Q6b5PGAAAA3AAA&#10;AA8AAAAAAAAAAAAAAAAAqQIAAGRycy9kb3ducmV2LnhtbFBLBQYAAAAABAAEAPoAAACcAwAAAAA=&#10;">
                              <v:shape id="Text Box 2" style="position:absolute;left:6578;width:802005;height:282575;visibility:visible;mso-wrap-style:square;v-text-anchor:top" o:spid="_x0000_s1050"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MX5dwAAA&#10;ANwAAAAPAAAAZHJzL2Rvd25yZXYueG1sRE/LisIwFN0L/kO4gjtN1FGcahRRBFcjPmZgdpfm2hab&#10;m9JE2/n7yUJweTjv5bq1pXhS7QvHGkZDBYI4dabgTMP1sh/MQfiAbLB0TBr+yMN61e0sMTGu4RM9&#10;zyETMYR9ghryEKpESp/mZNEPXUUcuZurLYYI60yaGpsYbks5VmomLRYcG3KsaJtTej8/rIbvr9vv&#10;z4c6Zjs7rRrXKsn2U2rd77WbBYhAbXiLX+6D0TCZx7XxTDwCcvU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MX5dwAAAANwAAAAPAAAAAAAAAAAAAAAAAJcCAABkcnMvZG93bnJl&#10;di54bWxQSwUGAAAAAAQABAD1AAAAhAMAAAAA&#10;">
                                <v:textbox>
                                  <w:txbxContent>
                                    <w:p w:rsidRPr="006C2428" w:rsidR="005139F0" w:rsidP="002A49EF" w:rsidRDefault="005139F0" w14:paraId="2EB2D699" w14:textId="77777777">
                                      <w:pPr>
                                        <w:rPr>
                                          <w:sz w:val="18"/>
                                          <w:szCs w:val="18"/>
                                        </w:rPr>
                                      </w:pPr>
                                      <w:r>
                                        <w:rPr>
                                          <w:sz w:val="18"/>
                                          <w:szCs w:val="18"/>
                                        </w:rPr>
                                        <w:t>100-200 mg</w:t>
                                      </w:r>
                                    </w:p>
                                    <w:p w:rsidR="005139F0" w:rsidP="002A49EF" w:rsidRDefault="005139F0" w14:paraId="45FB0818" w14:textId="77777777">
                                      <w:pPr>
                                        <w:spacing w:line="240" w:lineRule="auto"/>
                                      </w:pPr>
                                    </w:p>
                                    <w:p w:rsidR="005139F0" w:rsidP="002A49EF" w:rsidRDefault="005139F0" w14:paraId="049F31CB" w14:textId="77777777"/>
                                    <w:p w:rsidR="005139F0" w:rsidP="002A49EF" w:rsidRDefault="005139F0" w14:paraId="53128261" w14:textId="77777777"/>
                                  </w:txbxContent>
                                </v:textbox>
                              </v:shape>
                              <v:group id="Group 389" style="position:absolute;top:223666;width:815722;height:914400" coordsize="815722,914400" o:spid="_x0000_s10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6V56xgAAANwAAAAPAAAAZHJzL2Rvd25yZXYueG1sRI9Ba8JAFITvBf/D8gre&#10;mk2UlphmFZEqHkKhKpTeHtlnEsy+DdltEv99t1DocZiZb5h8M5lWDNS7xrKCJIpBEJdWN1wpuJz3&#10;TykI55E1tpZJwZ0cbNazhxwzbUf+oOHkKxEg7DJUUHvfZVK6siaDLrIdcfCutjfog+wrqXscA9y0&#10;chHHL9Jgw2Ghxo52NZW307dRcBhx3C6Tt6G4XXf3r/Pz+2eRkFLzx2n7CsLT5P/Df+2jVrBM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rpXnrGAAAA3AAA&#10;AA8AAAAAAAAAAAAAAAAAqQIAAGRycy9kb3ducmV2LnhtbFBLBQYAAAAABAAEAPoAAACcAwAAAAA=&#10;">
                                <v:shape id="Text Box 2" style="position:absolute;left:13156;width:802005;height:282575;visibility:visible;mso-wrap-style:square;v-text-anchor:top" o:spid="_x0000_s1052"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nuSGwAAA&#10;ANwAAAAPAAAAZHJzL2Rvd25yZXYueG1sRE/LisIwFN0L/kO4gjtN1FHGahRRBFcjPmZgdpfm2hab&#10;m9JE2/n7yUJweTjv5bq1pXhS7QvHGkZDBYI4dabgTMP1sh98gvAB2WDpmDT8kYf1qttZYmJcwyd6&#10;nkMmYgj7BDXkIVSJlD7NyaIfuoo4cjdXWwwR1pk0NTYx3JZyrNRMWiw4NuRY0Tan9H5+WA3fX7ff&#10;nw91zHZ2WjWuVZLtXGrd77WbBYhAbXiLX+6D0TCZx/nxTDwCcvU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nuSGwAAAANwAAAAPAAAAAAAAAAAAAAAAAJcCAABkcnMvZG93bnJl&#10;di54bWxQSwUGAAAAAAQABAD1AAAAhAMAAAAA&#10;">
                                  <v:textbox>
                                    <w:txbxContent>
                                      <w:p w:rsidRPr="006C2428" w:rsidR="005139F0" w:rsidP="002A49EF" w:rsidRDefault="005139F0" w14:paraId="2E4E5ED9" w14:textId="77777777">
                                        <w:pPr>
                                          <w:rPr>
                                            <w:sz w:val="18"/>
                                            <w:szCs w:val="18"/>
                                          </w:rPr>
                                        </w:pPr>
                                        <w:r>
                                          <w:rPr>
                                            <w:sz w:val="18"/>
                                            <w:szCs w:val="18"/>
                                          </w:rPr>
                                          <w:t>200-300 mg</w:t>
                                        </w:r>
                                      </w:p>
                                      <w:p w:rsidR="005139F0" w:rsidP="002A49EF" w:rsidRDefault="005139F0" w14:paraId="62486C05" w14:textId="77777777">
                                        <w:pPr>
                                          <w:spacing w:line="240" w:lineRule="auto"/>
                                        </w:pPr>
                                      </w:p>
                                      <w:p w:rsidR="005139F0" w:rsidP="002A49EF" w:rsidRDefault="005139F0" w14:paraId="4101652C" w14:textId="77777777"/>
                                      <w:p w:rsidR="005139F0" w:rsidP="002A49EF" w:rsidRDefault="005139F0" w14:paraId="4B99056E" w14:textId="77777777"/>
                                    </w:txbxContent>
                                  </v:textbox>
                                </v:shape>
                                <v:group id="Group 391" style="position:absolute;top:217088;width:815722;height:697312" coordsize="815722,697312" o:spid="_x0000_s10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RsShxgAAANwAAAAPAAAAZHJzL2Rvd25yZXYueG1sRI9Pa8JAFMTvQr/D8gq9&#10;mU0aKm2aVURq6UEKaqH09sg+k2D2bciu+fPtXaHgcZiZ3zD5ajSN6KlztWUFSRSDIC6srrlU8HPc&#10;zl9BOI+ssbFMCiZysFo+zHLMtB14T/3BlyJA2GWooPK+zaR0RUUGXWRb4uCdbGfQB9mVUnc4BLhp&#10;5HMcL6TBmsNChS1tKirOh4tR8DngsE6Tj353Pm2mv+PL9+8uIaWeHsf1OwhPo7+H/9tfWkH6ls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FGxKHGAAAA3AAA&#10;AA8AAAAAAAAAAAAAAAAAqQIAAGRycy9kb3ducmV2LnhtbFBLBQYAAAAABAAEAPoAAACcAwAAAAA=&#10;">
                                  <v:shape id="Text Box 2" style="position:absolute;left:13156;width:802005;height:282575;visibility:visible;mso-wrap-style:square;v-text-anchor:top" o:spid="_x0000_s1054"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AN9qxAAA&#10;ANwAAAAPAAAAZHJzL2Rvd25yZXYueG1sRI9Pi8IwFMTvC36H8ARva+KfFa1GkV0ETy66q+Dt0Tzb&#10;YvNSmmjrtzfCwh6HmfkNs1i1thR3qn3hWMOgr0AQp84UnGn4/dm8T0H4gGywdEwaHuRhtey8LTAx&#10;ruE93Q8hExHCPkENeQhVIqVPc7Lo+64ijt7F1RZDlHUmTY1NhNtSDpWaSIsFx4UcK/rMKb0eblbD&#10;cXc5n8bqO/uyH1XjWiXZzqTWvW67noMI1Ib/8F97azSMZkN4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gDfasQAAADcAAAADwAAAAAAAAAAAAAAAACXAgAAZHJzL2Rv&#10;d25yZXYueG1sUEsFBgAAAAAEAAQA9QAAAIgDAAAAAA==&#10;">
                                    <v:textbox>
                                      <w:txbxContent>
                                        <w:p w:rsidRPr="006C2428" w:rsidR="005139F0" w:rsidP="002A49EF" w:rsidRDefault="005139F0" w14:paraId="36A454A0" w14:textId="77777777">
                                          <w:pPr>
                                            <w:rPr>
                                              <w:sz w:val="18"/>
                                              <w:szCs w:val="18"/>
                                            </w:rPr>
                                          </w:pPr>
                                          <w:r>
                                            <w:rPr>
                                              <w:sz w:val="18"/>
                                              <w:szCs w:val="18"/>
                                            </w:rPr>
                                            <w:t>300-400 mg</w:t>
                                          </w:r>
                                        </w:p>
                                        <w:p w:rsidR="005139F0" w:rsidP="002A49EF" w:rsidRDefault="005139F0" w14:paraId="1299C43A" w14:textId="77777777">
                                          <w:pPr>
                                            <w:spacing w:line="240" w:lineRule="auto"/>
                                          </w:pPr>
                                        </w:p>
                                        <w:p w:rsidR="005139F0" w:rsidP="002A49EF" w:rsidRDefault="005139F0" w14:paraId="4DDBEF00" w14:textId="77777777"/>
                                        <w:p w:rsidR="005139F0" w:rsidP="002A49EF" w:rsidRDefault="005139F0" w14:paraId="3461D779" w14:textId="77777777"/>
                                      </w:txbxContent>
                                    </v:textbox>
                                  </v:shape>
                                  <v:group id="Group 393" style="position:absolute;top:210509;width:815722;height:486803" coordsize="815722,486803" o:spid="_x0000_s1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P9NxQAAANwAAAAPAAAAZHJzL2Rvd25yZXYueG1sRI9Pa8JAFMTvBb/D8oTe&#10;6iaGFo2uIqKlBxH8A+LtkX0mwezbkF2T+O27BaHHYWZ+w8yXvalES40rLSuIRxEI4szqknMF59P2&#10;YwLCeWSNlWVS8CQHy8XgbY6pth0fqD36XAQIuxQVFN7XqZQuK8igG9maOHg32xj0QTa51A12AW4q&#10;OY6iL2mw5LBQYE3rgrL78WEUfHfYrZJ40+7ut/XzevrcX3YxKfU+7FczEJ56/x9+tX+0gmSa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j/TcUAAADcAAAA&#10;DwAAAAAAAAAAAAAAAACpAgAAZHJzL2Rvd25yZXYueG1sUEsFBgAAAAAEAAQA+gAAAJsDAAAAAA==&#10;">
                                    <v:shape id="Text Box 2" style="position:absolute;width:802005;height:282575;visibility:visible;mso-wrap-style:square;v-text-anchor:top" o:spid="_x0000_s1056"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peKFxAAA&#10;ANwAAAAPAAAAZHJzL2Rvd25yZXYueG1sRI9Pi8IwFMTvC36H8ARvmvhnF61GEUXwtMu6q+Dt0Tzb&#10;YvNSmmjrtzcLwh6HmfkNs1i1thR3qn3hWMNwoEAQp84UnGn4/dn1pyB8QDZYOiYND/KwWnbeFpgY&#10;1/A33Q8hExHCPkENeQhVIqVPc7LoB64ijt7F1RZDlHUmTY1NhNtSjpT6kBYLjgs5VrTJKb0eblbD&#10;8fNyPk3UV7a171XjWiXZzqTWvW67noMI1Ib/8Ku9NxrGswn8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XihcQAAADcAAAADwAAAAAAAAAAAAAAAACXAgAAZHJzL2Rv&#10;d25yZXYueG1sUEsFBgAAAAAEAAQA9QAAAIgDAAAAAA==&#10;">
                                      <v:textbox>
                                        <w:txbxContent>
                                          <w:p w:rsidRPr="006C2428" w:rsidR="005139F0" w:rsidP="002A49EF" w:rsidRDefault="005139F0" w14:paraId="194499FC" w14:textId="77777777">
                                            <w:pPr>
                                              <w:rPr>
                                                <w:sz w:val="18"/>
                                                <w:szCs w:val="18"/>
                                              </w:rPr>
                                            </w:pPr>
                                            <w:r>
                                              <w:rPr>
                                                <w:sz w:val="18"/>
                                                <w:szCs w:val="18"/>
                                              </w:rPr>
                                              <w:t>400-500 mg</w:t>
                                            </w:r>
                                          </w:p>
                                          <w:p w:rsidR="005139F0" w:rsidP="002A49EF" w:rsidRDefault="005139F0" w14:paraId="3CF2D8B6" w14:textId="77777777">
                                            <w:pPr>
                                              <w:spacing w:line="240" w:lineRule="auto"/>
                                            </w:pPr>
                                          </w:p>
                                          <w:p w:rsidR="005139F0" w:rsidP="002A49EF" w:rsidRDefault="005139F0" w14:paraId="0FB78278" w14:textId="77777777"/>
                                          <w:p w:rsidR="005139F0" w:rsidP="002A49EF" w:rsidRDefault="005139F0" w14:paraId="1FC39945" w14:textId="77777777"/>
                                        </w:txbxContent>
                                      </v:textbox>
                                    </v:shape>
                                    <v:shape id="Text Box 2" style="position:absolute;left:13156;top:203931;width:802566;height:282872;visibility:visible;mso-wrap-style:square;v-text-anchor:top" o:spid="_x0000_s1057"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6UcexAAA&#10;ANwAAAAPAAAAZHJzL2Rvd25yZXYueG1sRI9Ba8JAFITvgv9heYI33dWqaOoqYin0VDGthd4e2WcS&#10;mn0bsquJ/74rCB6HmfmGWW87W4krNb50rGEyViCIM2dKzjV8f72PliB8QDZYOSYNN/Kw3fR7a0yM&#10;a/lI1zTkIkLYJ6ihCKFOpPRZQRb92NXE0Tu7xmKIssmlabCNcFvJqVILabHkuFBgTfuCsr/0YjWc&#10;Ps+/PzN1yN/svG5dpyTbldR6OOh2ryACdeEZfrQ/jIaX1Rz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elHHsQAAADcAAAADwAAAAAAAAAAAAAAAACXAgAAZHJzL2Rv&#10;d25yZXYueG1sUEsFBgAAAAAEAAQA9QAAAIgDAAAAAA==&#10;">
                                      <v:textbox>
                                        <w:txbxContent>
                                          <w:p w:rsidRPr="006C2428" w:rsidR="005139F0" w:rsidP="002A49EF" w:rsidRDefault="005139F0" w14:paraId="274C3D79" w14:textId="77777777">
                                            <w:pPr>
                                              <w:rPr>
                                                <w:sz w:val="18"/>
                                                <w:szCs w:val="18"/>
                                              </w:rPr>
                                            </w:pPr>
                                            <w:r>
                                              <w:rPr>
                                                <w:sz w:val="18"/>
                                                <w:szCs w:val="18"/>
                                              </w:rPr>
                                              <w:t>500-1000 mg</w:t>
                                            </w:r>
                                          </w:p>
                                          <w:p w:rsidR="005139F0" w:rsidP="002A49EF" w:rsidRDefault="005139F0" w14:paraId="0562CB0E" w14:textId="77777777">
                                            <w:pPr>
                                              <w:spacing w:line="240" w:lineRule="auto"/>
                                            </w:pPr>
                                          </w:p>
                                          <w:p w:rsidR="005139F0" w:rsidP="002A49EF" w:rsidRDefault="005139F0" w14:paraId="34CE0A41" w14:textId="77777777"/>
                                          <w:p w:rsidR="005139F0" w:rsidP="002A49EF" w:rsidRDefault="005139F0" w14:paraId="62EBF3C5" w14:textId="77777777"/>
                                        </w:txbxContent>
                                      </v:textbox>
                                    </v:shape>
                                  </v:group>
                                </v:group>
                              </v:group>
                            </v:group>
                          </v:group>
                        </v:group>
                      </v:group>
                    </v:group>
                  </v:group>
                </v:group>
                <v:group id="Group 396" style="position:absolute;top:1979768;width:1026233;height:335499" coordsize="1026233,335499" coordorigin=",-336" o:spid="_x0000_s10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r1zVxQAAANwAAAAPAAAAZHJzL2Rvd25yZXYueG1sRI9Bi8IwFITvwv6H8IS9&#10;adoVxa1GEXGXPYigLoi3R/Nsi81LaWJb/70RBI/DzHzDzJedKUVDtSssK4iHEQji1OqCMwX/x5/B&#10;FITzyBpLy6TgTg6Wi4/eHBNtW95Tc/CZCBB2CSrIva8SKV2ak0E3tBVx8C62NuiDrDOpa2wD3JTy&#10;K4om0mDBYSHHitY5pdfDzSj4bbFdjeJNs71e1vfzcbw7bWNS6rPfrWYgPHX+HX61/7SC0fcE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q9c1cUAAADcAAAA&#10;DwAAAAAAAAAAAAAAAACpAgAAZHJzL2Rvd25yZXYueG1sUEsFBgAAAAAEAAQA+gAAAJsDAAAAAA==&#10;">
                  <v:shape id="Text Box 2" style="position:absolute;left:124959;top:-336;width:901274;height:335499;visibility:visible;mso-wrap-style:square;v-text-anchor:top" o:spid="_x0000_s1059"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ywDwwAA&#10;ANwAAAAPAAAAZHJzL2Rvd25yZXYueG1sRI/RisIwFETfhf2HcBf2RdZUV+1ajeIuKL5W/YBrc22L&#10;zU1poq1/bwTBx2FmzjCLVWcqcaPGlZYVDAcRCOLM6pJzBcfD5vsXhPPIGivLpOBODlbLj94CE21b&#10;Tum297kIEHYJKii8rxMpXVaQQTewNXHwzrYx6INscqkbbAPcVHIURVNpsOSwUGBN/wVll/3VKDjv&#10;2v5k1p62/hin4+kflvHJ3pX6+uzWcxCeOv8Ov9o7reBnFsPzTDgCcv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uywDwwAAANwAAAAPAAAAAAAAAAAAAAAAAJcCAABkcnMvZG93&#10;bnJldi54bWxQSwUGAAAAAAQABAD1AAAAhwMAAAAA&#10;">
                    <v:textbox>
                      <w:txbxContent>
                        <w:p w:rsidRPr="00846792" w:rsidR="005139F0" w:rsidP="002A49EF" w:rsidRDefault="005139F0" w14:paraId="2677CB0B" w14:textId="77777777">
                          <w:pPr>
                            <w:rPr>
                              <w:sz w:val="18"/>
                              <w:szCs w:val="18"/>
                            </w:rPr>
                          </w:pPr>
                          <w:r>
                            <w:rPr>
                              <w:sz w:val="18"/>
                              <w:szCs w:val="18"/>
                            </w:rPr>
                            <w:t>1000-1500 mg</w:t>
                          </w:r>
                        </w:p>
                      </w:txbxContent>
                    </v:textbox>
                  </v:shape>
                  <v:rect id="Rectangle 398" style="position:absolute;top:46049;width:176718;height:132556;visibility:visible;mso-wrap-style:none;v-text-anchor:middle" o:spid="_x0000_s1060"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l5kAwgAA&#10;ANwAAAAPAAAAZHJzL2Rvd25yZXYueG1sRE9Ni8IwEL0v+B/CCF4WTVXYrdUooggiXlZ76HFoxrbY&#10;TEoTtfrrzUHY4+N9L1adqcWdWldZVjAeRSCIc6srLhSk590wBuE8ssbaMil4koPVsve1wETbB//R&#10;/eQLEULYJaig9L5JpHR5SQbdyDbEgbvY1qAPsC2kbvERwk0tJ1H0Iw1WHBpKbGhTUn493YyC75m5&#10;ZL8xbuPn5pjpwzF9ZddUqUG/W89BeOr8v/jj3msF01lYG86EIyC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mXmQDCAAAA3AAAAA8AAAAAAAAAAAAAAAAAlwIAAGRycy9kb3du&#10;cmV2LnhtbFBLBQYAAAAABAAEAPUAAACGAwAAAAA=&#10;">
                    <v:fill type="pattern" color2="#d9d9d9" o:title="" r:id="rId29"/>
                  </v:rect>
                </v:group>
              </v:group>
            </w:pict>
          </mc:Fallback>
        </mc:AlternateContent>
      </w:r>
      <w:r>
        <w:object w:dxaOrig="8640" w:dyaOrig="5760" w14:anchorId="39E63F84">
          <v:shape id="_x0000_i1032" style="width:6in;height:4in" o:ole="" type="#_x0000_t75">
            <v:imagedata o:title="" r:id="rId30"/>
          </v:shape>
          <o:OLEObject Type="Embed" ProgID="MtbGraph.Document.16" ShapeID="_x0000_i1032" DrawAspect="Content" ObjectID="_1519882539" r:id="rId31"/>
        </w:object>
      </w:r>
    </w:p>
    <w:p w:rsidR="002A49EF" w:rsidP="002A49EF" w:rsidRDefault="002A49EF" w14:paraId="53050437" w14:textId="77777777">
      <w:pPr>
        <w:rPr>
          <w:rFonts w:ascii="Times New Roman" w:hAnsi="Times New Roman" w:cs="Times New Roman"/>
        </w:rPr>
      </w:pPr>
      <w:r>
        <w:object w:dxaOrig="8640" w:dyaOrig="5760" w14:anchorId="511F8DC8">
          <v:shape id="_x0000_i1033" style="width:6in;height:4in" o:ole="" type="#_x0000_t75">
            <v:imagedata o:title="" r:id="rId32"/>
          </v:shape>
          <o:OLEObject Type="Embed" ProgID="MtbGraph.Document.16" ShapeID="_x0000_i1033" DrawAspect="Content" ObjectID="_1519882540" r:id="rId33"/>
        </w:object>
      </w:r>
    </w:p>
    <w:p w:rsidRPr="00BF2443" w:rsidR="002A49EF" w:rsidP="002A49EF" w:rsidRDefault="002A49EF" w14:paraId="027F8501" w14:textId="77777777">
      <w:pPr>
        <w:rPr>
          <w:rFonts w:ascii="Times New Roman" w:hAnsi="Times New Roman" w:cs="Times New Roman"/>
        </w:rPr>
        <w:sectPr w:rsidRPr="00BF2443" w:rsidR="002A49EF" w:rsidSect="002A49EF">
          <w:pgSz w:w="12240" w:h="15840" w:orient="portrait"/>
          <w:pgMar w:top="1134" w:right="1304" w:bottom="1418" w:left="1304" w:header="709" w:footer="709" w:gutter="0"/>
          <w:cols w:space="708"/>
          <w:docGrid w:linePitch="360"/>
        </w:sectPr>
      </w:pPr>
      <w:r>
        <w:rPr>
          <w:rFonts w:ascii="Times New Roman" w:hAnsi="Times New Roman" w:cs="Times New Roman"/>
        </w:rPr>
        <w:t xml:space="preserve">Figure 2.  </w:t>
      </w:r>
      <w:proofErr w:type="gramStart"/>
      <w:r>
        <w:rPr>
          <w:rFonts w:ascii="Times New Roman" w:hAnsi="Times New Roman" w:cs="Times New Roman"/>
        </w:rPr>
        <w:t>Content weight by category.</w:t>
      </w:r>
      <w:proofErr w:type="gramEnd"/>
      <w:r>
        <w:rPr>
          <w:rFonts w:ascii="Times New Roman" w:hAnsi="Times New Roman" w:cs="Times New Roman"/>
        </w:rPr>
        <w:t xml:space="preserve">  AA: </w:t>
      </w:r>
      <w:proofErr w:type="spellStart"/>
      <w:r>
        <w:rPr>
          <w:rFonts w:ascii="Times New Roman" w:hAnsi="Times New Roman" w:cs="Times New Roman"/>
        </w:rPr>
        <w:t>sexe</w:t>
      </w:r>
      <w:proofErr w:type="spellEnd"/>
      <w:r>
        <w:rPr>
          <w:rFonts w:ascii="Times New Roman" w:hAnsi="Times New Roman" w:cs="Times New Roman"/>
        </w:rPr>
        <w:t xml:space="preserve"> and treatments combined; A: females by sampling treatment and, B: Males by sampling treatment</w:t>
      </w:r>
      <w:r>
        <w:rPr>
          <w:noProof/>
          <w:lang w:val="en-US"/>
        </w:rPr>
        <mc:AlternateContent>
          <mc:Choice Requires="wpg">
            <w:drawing>
              <wp:anchor distT="0" distB="0" distL="114300" distR="114300" simplePos="0" relativeHeight="251661312" behindDoc="0" locked="0" layoutInCell="1" allowOverlap="1" wp14:anchorId="428F21E6" wp14:editId="08145225">
                <wp:simplePos x="0" y="0"/>
                <wp:positionH relativeFrom="column">
                  <wp:posOffset>5368290</wp:posOffset>
                </wp:positionH>
                <wp:positionV relativeFrom="paragraph">
                  <wp:posOffset>2476500</wp:posOffset>
                </wp:positionV>
                <wp:extent cx="1257300" cy="2133600"/>
                <wp:effectExtent l="0" t="0" r="0" b="0"/>
                <wp:wrapNone/>
                <wp:docPr id="329" name="Group 329"/>
                <wp:cNvGraphicFramePr/>
                <a:graphic xmlns:a="http://schemas.openxmlformats.org/drawingml/2006/main">
                  <a:graphicData uri="http://schemas.microsoft.com/office/word/2010/wordprocessingGroup">
                    <wpg:wgp>
                      <wpg:cNvGrpSpPr/>
                      <wpg:grpSpPr>
                        <a:xfrm>
                          <a:off x="0" y="0"/>
                          <a:ext cx="1257300" cy="2133600"/>
                          <a:chOff x="0" y="0"/>
                          <a:chExt cx="1105174" cy="2315267"/>
                        </a:xfrm>
                      </wpg:grpSpPr>
                      <wpg:grpSp>
                        <wpg:cNvPr id="330" name="Group 330"/>
                        <wpg:cNvGrpSpPr/>
                        <wpg:grpSpPr>
                          <a:xfrm>
                            <a:off x="0" y="0"/>
                            <a:ext cx="1105174" cy="2032731"/>
                            <a:chOff x="0" y="0"/>
                            <a:chExt cx="901242" cy="2210348"/>
                          </a:xfrm>
                        </wpg:grpSpPr>
                        <wpg:grpSp>
                          <wpg:cNvPr id="331" name="Group 331"/>
                          <wpg:cNvGrpSpPr/>
                          <wpg:grpSpPr>
                            <a:xfrm>
                              <a:off x="0" y="52628"/>
                              <a:ext cx="144725" cy="2065042"/>
                              <a:chOff x="0" y="0"/>
                              <a:chExt cx="144725" cy="2065042"/>
                            </a:xfrm>
                          </wpg:grpSpPr>
                          <wps:wsp>
                            <wps:cNvPr id="332" name="Rectangle 332"/>
                            <wps:cNvSpPr/>
                            <wps:spPr>
                              <a:xfrm>
                                <a:off x="0" y="0"/>
                                <a:ext cx="144725" cy="144725"/>
                              </a:xfrm>
                              <a:prstGeom prst="rect">
                                <a:avLst/>
                              </a:prstGeom>
                              <a:pattFill prst="openDmnd">
                                <a:fgClr>
                                  <a:sysClr val="windowText" lastClr="000000"/>
                                </a:fgClr>
                                <a:bgClr>
                                  <a:sysClr val="window" lastClr="FFFFFF">
                                    <a:lumMod val="85000"/>
                                  </a:sysClr>
                                </a:bgClr>
                              </a:pattFill>
                              <a:ln w="3175"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0" y="861772"/>
                                <a:ext cx="144145" cy="144145"/>
                              </a:xfrm>
                              <a:prstGeom prst="rect">
                                <a:avLst/>
                              </a:prstGeom>
                              <a:pattFill prst="ltVert">
                                <a:fgClr>
                                  <a:sysClr val="windowText" lastClr="000000"/>
                                </a:fgClr>
                                <a:bgClr>
                                  <a:sysClr val="window" lastClr="FFFFFF">
                                    <a:lumMod val="50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4" name="Rectangle 334"/>
                            <wps:cNvSpPr/>
                            <wps:spPr>
                              <a:xfrm>
                                <a:off x="0" y="217087"/>
                                <a:ext cx="144145" cy="144145"/>
                              </a:xfrm>
                              <a:prstGeom prst="rect">
                                <a:avLst/>
                              </a:prstGeom>
                              <a:pattFill prst="pct5">
                                <a:fgClr>
                                  <a:sysClr val="windowText" lastClr="000000"/>
                                </a:fgClr>
                                <a:bgClr>
                                  <a:sysClr val="window" lastClr="FFFFFF"/>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5" name="Rectangle 335"/>
                            <wps:cNvSpPr/>
                            <wps:spPr>
                              <a:xfrm>
                                <a:off x="0" y="434175"/>
                                <a:ext cx="144145" cy="144145"/>
                              </a:xfrm>
                              <a:prstGeom prst="rect">
                                <a:avLst/>
                              </a:prstGeom>
                              <a:pattFill prst="pct5">
                                <a:fgClr>
                                  <a:sysClr val="windowText" lastClr="000000"/>
                                </a:fgClr>
                                <a:bgClr>
                                  <a:sysClr val="window" lastClr="FFFFFF">
                                    <a:lumMod val="85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6" name="Rectangle 336"/>
                            <wps:cNvSpPr/>
                            <wps:spPr>
                              <a:xfrm>
                                <a:off x="0" y="1072282"/>
                                <a:ext cx="144145" cy="144145"/>
                              </a:xfrm>
                              <a:prstGeom prst="rect">
                                <a:avLst/>
                              </a:prstGeom>
                              <a:pattFill prst="wdUpDiag">
                                <a:fgClr>
                                  <a:sysClr val="windowText" lastClr="000000"/>
                                </a:fgClr>
                                <a:bgClr>
                                  <a:sysClr val="window" lastClr="FFFFFF"/>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7" name="Rectangle 337"/>
                            <wps:cNvSpPr/>
                            <wps:spPr>
                              <a:xfrm>
                                <a:off x="0" y="651263"/>
                                <a:ext cx="144145" cy="144145"/>
                              </a:xfrm>
                              <a:prstGeom prst="rect">
                                <a:avLst/>
                              </a:prstGeom>
                              <a:pattFill prst="lgGrid">
                                <a:fgClr>
                                  <a:sysClr val="windowText" lastClr="000000"/>
                                </a:fgClr>
                                <a:bgClr>
                                  <a:sysClr val="window" lastClr="FFFFFF">
                                    <a:lumMod val="85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8" name="Rectangle 338"/>
                            <wps:cNvSpPr/>
                            <wps:spPr>
                              <a:xfrm>
                                <a:off x="0" y="1289369"/>
                                <a:ext cx="144145" cy="144145"/>
                              </a:xfrm>
                              <a:prstGeom prst="rect">
                                <a:avLst/>
                              </a:prstGeom>
                              <a:pattFill prst="ltHorz">
                                <a:fgClr>
                                  <a:sysClr val="windowText" lastClr="000000"/>
                                </a:fgClr>
                                <a:bgClr>
                                  <a:sysClr val="window" lastClr="FFFFFF">
                                    <a:lumMod val="50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9" name="Rectangle 339"/>
                            <wps:cNvSpPr/>
                            <wps:spPr>
                              <a:xfrm>
                                <a:off x="0" y="1499879"/>
                                <a:ext cx="144145" cy="144145"/>
                              </a:xfrm>
                              <a:prstGeom prst="rect">
                                <a:avLst/>
                              </a:prstGeom>
                              <a:solidFill>
                                <a:sysClr val="window" lastClr="FFFFFF">
                                  <a:lumMod val="50000"/>
                                </a:sysClr>
                              </a:solid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40" name="Rectangle 340"/>
                            <wps:cNvSpPr/>
                            <wps:spPr>
                              <a:xfrm>
                                <a:off x="0" y="1710388"/>
                                <a:ext cx="144145" cy="144145"/>
                              </a:xfrm>
                              <a:prstGeom prst="rect">
                                <a:avLst/>
                              </a:prstGeom>
                              <a:solidFill>
                                <a:sysClr val="window" lastClr="FFFFFF">
                                  <a:lumMod val="85000"/>
                                </a:sysClr>
                              </a:solid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41" name="Rectangle 341"/>
                            <wps:cNvSpPr/>
                            <wps:spPr>
                              <a:xfrm>
                                <a:off x="0" y="1920897"/>
                                <a:ext cx="144145" cy="144145"/>
                              </a:xfrm>
                              <a:prstGeom prst="rect">
                                <a:avLst/>
                              </a:prstGeom>
                              <a:solidFill>
                                <a:sysClr val="windowText" lastClr="000000"/>
                              </a:solid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grpSp>
                        <wpg:grpSp>
                          <wpg:cNvPr id="342" name="Group 342"/>
                          <wpg:cNvGrpSpPr/>
                          <wpg:grpSpPr>
                            <a:xfrm>
                              <a:off x="85520" y="0"/>
                              <a:ext cx="815722" cy="2210348"/>
                              <a:chOff x="0" y="0"/>
                              <a:chExt cx="815722" cy="2210348"/>
                            </a:xfrm>
                          </wpg:grpSpPr>
                          <wps:wsp>
                            <wps:cNvPr id="343" name="Text Box 2"/>
                            <wps:cNvSpPr txBox="1">
                              <a:spLocks noChangeArrowheads="1"/>
                            </wps:cNvSpPr>
                            <wps:spPr bwMode="auto">
                              <a:xfrm>
                                <a:off x="13156" y="0"/>
                                <a:ext cx="802566" cy="282872"/>
                              </a:xfrm>
                              <a:prstGeom prst="rect">
                                <a:avLst/>
                              </a:prstGeom>
                              <a:noFill/>
                              <a:ln w="9525">
                                <a:noFill/>
                                <a:miter lim="800000"/>
                                <a:headEnd/>
                                <a:tailEnd/>
                              </a:ln>
                            </wps:spPr>
                            <wps:txbx>
                              <w:txbxContent>
                                <w:p w:rsidRPr="006C2428" w:rsidR="005139F0" w:rsidP="002A49EF" w:rsidRDefault="005139F0" w14:paraId="00124440" w14:textId="77777777">
                                  <w:pPr>
                                    <w:rPr>
                                      <w:sz w:val="18"/>
                                      <w:szCs w:val="18"/>
                                    </w:rPr>
                                  </w:pPr>
                                  <w:r>
                                    <w:rPr>
                                      <w:sz w:val="18"/>
                                      <w:szCs w:val="18"/>
                                    </w:rPr>
                                    <w:t>&lt; 10 mg</w:t>
                                  </w:r>
                                </w:p>
                                <w:p w:rsidR="005139F0" w:rsidP="002A49EF" w:rsidRDefault="005139F0" w14:paraId="57D10638" w14:textId="77777777">
                                  <w:pPr>
                                    <w:spacing w:line="240" w:lineRule="auto"/>
                                  </w:pPr>
                                </w:p>
                                <w:p w:rsidR="005139F0" w:rsidP="002A49EF" w:rsidRDefault="005139F0" w14:paraId="08E86A51" w14:textId="77777777"/>
                                <w:p w:rsidR="005139F0" w:rsidP="002A49EF" w:rsidRDefault="005139F0" w14:paraId="5743499D" w14:textId="77777777"/>
                              </w:txbxContent>
                            </wps:txbx>
                            <wps:bodyPr rot="0" vert="horz" wrap="square" lIns="91440" tIns="45720" rIns="91440" bIns="45720" anchor="t" anchorCtr="0">
                              <a:noAutofit/>
                            </wps:bodyPr>
                          </wps:wsp>
                          <wpg:grpSp>
                            <wpg:cNvPr id="344" name="Group 344"/>
                            <wpg:cNvGrpSpPr/>
                            <wpg:grpSpPr>
                              <a:xfrm>
                                <a:off x="0" y="217088"/>
                                <a:ext cx="815722" cy="1993260"/>
                                <a:chOff x="0" y="0"/>
                                <a:chExt cx="815722" cy="1993260"/>
                              </a:xfrm>
                            </wpg:grpSpPr>
                            <wps:wsp>
                              <wps:cNvPr id="345" name="Text Box 2"/>
                              <wps:cNvSpPr txBox="1">
                                <a:spLocks noChangeArrowheads="1"/>
                              </wps:cNvSpPr>
                              <wps:spPr bwMode="auto">
                                <a:xfrm>
                                  <a:off x="13156" y="0"/>
                                  <a:ext cx="802005" cy="282575"/>
                                </a:xfrm>
                                <a:prstGeom prst="rect">
                                  <a:avLst/>
                                </a:prstGeom>
                                <a:noFill/>
                                <a:ln w="9525">
                                  <a:noFill/>
                                  <a:miter lim="800000"/>
                                  <a:headEnd/>
                                  <a:tailEnd/>
                                </a:ln>
                              </wps:spPr>
                              <wps:txbx>
                                <w:txbxContent>
                                  <w:p w:rsidRPr="006C2428" w:rsidR="005139F0" w:rsidP="002A49EF" w:rsidRDefault="005139F0" w14:paraId="0994838E" w14:textId="77777777">
                                    <w:pPr>
                                      <w:rPr>
                                        <w:sz w:val="18"/>
                                        <w:szCs w:val="18"/>
                                      </w:rPr>
                                    </w:pPr>
                                    <w:r>
                                      <w:rPr>
                                        <w:sz w:val="18"/>
                                        <w:szCs w:val="18"/>
                                      </w:rPr>
                                      <w:t>10-25 mg</w:t>
                                    </w:r>
                                  </w:p>
                                  <w:p w:rsidR="005139F0" w:rsidP="002A49EF" w:rsidRDefault="005139F0" w14:paraId="218786C0" w14:textId="77777777">
                                    <w:pPr>
                                      <w:spacing w:line="240" w:lineRule="auto"/>
                                    </w:pPr>
                                  </w:p>
                                  <w:p w:rsidR="005139F0" w:rsidP="002A49EF" w:rsidRDefault="005139F0" w14:paraId="67493503" w14:textId="77777777"/>
                                  <w:p w:rsidR="005139F0" w:rsidP="002A49EF" w:rsidRDefault="005139F0" w14:paraId="7E8395F1" w14:textId="77777777"/>
                                </w:txbxContent>
                              </wps:txbx>
                              <wps:bodyPr rot="0" vert="horz" wrap="square" lIns="91440" tIns="45720" rIns="91440" bIns="45720" anchor="t" anchorCtr="0">
                                <a:noAutofit/>
                              </wps:bodyPr>
                            </wps:wsp>
                            <wpg:grpSp>
                              <wpg:cNvPr id="346" name="Group 346"/>
                              <wpg:cNvGrpSpPr/>
                              <wpg:grpSpPr>
                                <a:xfrm>
                                  <a:off x="0" y="230245"/>
                                  <a:ext cx="815722" cy="1763015"/>
                                  <a:chOff x="0" y="0"/>
                                  <a:chExt cx="815722" cy="1763015"/>
                                </a:xfrm>
                              </wpg:grpSpPr>
                              <wps:wsp>
                                <wps:cNvPr id="347"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6CE7F51D" w14:textId="77777777">
                                      <w:pPr>
                                        <w:rPr>
                                          <w:sz w:val="18"/>
                                          <w:szCs w:val="18"/>
                                        </w:rPr>
                                      </w:pPr>
                                      <w:r>
                                        <w:rPr>
                                          <w:sz w:val="18"/>
                                          <w:szCs w:val="18"/>
                                        </w:rPr>
                                        <w:t>25-50 mg</w:t>
                                      </w:r>
                                    </w:p>
                                    <w:p w:rsidR="005139F0" w:rsidP="002A49EF" w:rsidRDefault="005139F0" w14:paraId="19B356D1" w14:textId="77777777">
                                      <w:pPr>
                                        <w:spacing w:line="240" w:lineRule="auto"/>
                                      </w:pPr>
                                    </w:p>
                                    <w:p w:rsidR="005139F0" w:rsidP="002A49EF" w:rsidRDefault="005139F0" w14:paraId="10165E61" w14:textId="77777777"/>
                                    <w:p w:rsidR="005139F0" w:rsidP="002A49EF" w:rsidRDefault="005139F0" w14:paraId="452F6988" w14:textId="77777777"/>
                                  </w:txbxContent>
                                </wps:txbx>
                                <wps:bodyPr rot="0" vert="horz" wrap="square" lIns="91440" tIns="45720" rIns="91440" bIns="45720" anchor="t" anchorCtr="0">
                                  <a:noAutofit/>
                                </wps:bodyPr>
                              </wps:wsp>
                              <wpg:grpSp>
                                <wpg:cNvPr id="348" name="Group 348"/>
                                <wpg:cNvGrpSpPr/>
                                <wpg:grpSpPr>
                                  <a:xfrm>
                                    <a:off x="0" y="217087"/>
                                    <a:ext cx="815722" cy="1545928"/>
                                    <a:chOff x="0" y="0"/>
                                    <a:chExt cx="815722" cy="1545928"/>
                                  </a:xfrm>
                                </wpg:grpSpPr>
                                <wps:wsp>
                                  <wps:cNvPr id="349"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107ACD9C" w14:textId="77777777">
                                        <w:pPr>
                                          <w:rPr>
                                            <w:sz w:val="18"/>
                                            <w:szCs w:val="18"/>
                                          </w:rPr>
                                        </w:pPr>
                                        <w:r>
                                          <w:rPr>
                                            <w:sz w:val="18"/>
                                            <w:szCs w:val="18"/>
                                          </w:rPr>
                                          <w:t>50-75 mg</w:t>
                                        </w:r>
                                      </w:p>
                                      <w:p w:rsidR="005139F0" w:rsidP="002A49EF" w:rsidRDefault="005139F0" w14:paraId="522EA3A0" w14:textId="77777777">
                                        <w:pPr>
                                          <w:spacing w:line="240" w:lineRule="auto"/>
                                        </w:pPr>
                                      </w:p>
                                      <w:p w:rsidR="005139F0" w:rsidP="002A49EF" w:rsidRDefault="005139F0" w14:paraId="624815AD" w14:textId="77777777"/>
                                      <w:p w:rsidR="005139F0" w:rsidP="002A49EF" w:rsidRDefault="005139F0" w14:paraId="027484EA" w14:textId="77777777"/>
                                    </w:txbxContent>
                                  </wps:txbx>
                                  <wps:bodyPr rot="0" vert="horz" wrap="square" lIns="91440" tIns="45720" rIns="91440" bIns="45720" anchor="t" anchorCtr="0">
                                    <a:noAutofit/>
                                  </wps:bodyPr>
                                </wps:wsp>
                                <wpg:grpSp>
                                  <wpg:cNvPr id="350" name="Group 350"/>
                                  <wpg:cNvGrpSpPr/>
                                  <wpg:grpSpPr>
                                    <a:xfrm>
                                      <a:off x="0" y="210510"/>
                                      <a:ext cx="815722" cy="1335418"/>
                                      <a:chOff x="0" y="0"/>
                                      <a:chExt cx="815722" cy="1335418"/>
                                    </a:xfrm>
                                  </wpg:grpSpPr>
                                  <wps:wsp>
                                    <wps:cNvPr id="351"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7F5C376B" w14:textId="77777777">
                                          <w:pPr>
                                            <w:rPr>
                                              <w:sz w:val="18"/>
                                              <w:szCs w:val="18"/>
                                            </w:rPr>
                                          </w:pPr>
                                          <w:r>
                                            <w:rPr>
                                              <w:sz w:val="18"/>
                                              <w:szCs w:val="18"/>
                                            </w:rPr>
                                            <w:t>75-100 mg</w:t>
                                          </w:r>
                                        </w:p>
                                        <w:p w:rsidR="005139F0" w:rsidP="002A49EF" w:rsidRDefault="005139F0" w14:paraId="0FC7081F" w14:textId="77777777">
                                          <w:pPr>
                                            <w:spacing w:line="240" w:lineRule="auto"/>
                                          </w:pPr>
                                        </w:p>
                                        <w:p w:rsidR="005139F0" w:rsidP="002A49EF" w:rsidRDefault="005139F0" w14:paraId="618F57AA" w14:textId="77777777"/>
                                        <w:p w:rsidR="005139F0" w:rsidP="002A49EF" w:rsidRDefault="005139F0" w14:paraId="5322FCC2" w14:textId="77777777"/>
                                      </w:txbxContent>
                                    </wps:txbx>
                                    <wps:bodyPr rot="0" vert="horz" wrap="square" lIns="91440" tIns="45720" rIns="91440" bIns="45720" anchor="t" anchorCtr="0">
                                      <a:noAutofit/>
                                    </wps:bodyPr>
                                  </wps:wsp>
                                  <wpg:grpSp>
                                    <wpg:cNvPr id="352" name="Group 352"/>
                                    <wpg:cNvGrpSpPr/>
                                    <wpg:grpSpPr>
                                      <a:xfrm>
                                        <a:off x="0" y="197352"/>
                                        <a:ext cx="815722" cy="1138066"/>
                                        <a:chOff x="0" y="0"/>
                                        <a:chExt cx="815722" cy="1138066"/>
                                      </a:xfrm>
                                    </wpg:grpSpPr>
                                    <wps:wsp>
                                      <wps:cNvPr id="353"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518C0556" w14:textId="77777777">
                                            <w:pPr>
                                              <w:rPr>
                                                <w:sz w:val="18"/>
                                                <w:szCs w:val="18"/>
                                              </w:rPr>
                                            </w:pPr>
                                            <w:r>
                                              <w:rPr>
                                                <w:sz w:val="18"/>
                                                <w:szCs w:val="18"/>
                                              </w:rPr>
                                              <w:t>100-200 mg</w:t>
                                            </w:r>
                                          </w:p>
                                          <w:p w:rsidR="005139F0" w:rsidP="002A49EF" w:rsidRDefault="005139F0" w14:paraId="03B5A2EB" w14:textId="77777777">
                                            <w:pPr>
                                              <w:spacing w:line="240" w:lineRule="auto"/>
                                            </w:pPr>
                                          </w:p>
                                          <w:p w:rsidR="005139F0" w:rsidP="002A49EF" w:rsidRDefault="005139F0" w14:paraId="6A37B7BB" w14:textId="77777777"/>
                                          <w:p w:rsidR="005139F0" w:rsidP="002A49EF" w:rsidRDefault="005139F0" w14:paraId="76908122" w14:textId="77777777"/>
                                        </w:txbxContent>
                                      </wps:txbx>
                                      <wps:bodyPr rot="0" vert="horz" wrap="square" lIns="91440" tIns="45720" rIns="91440" bIns="45720" anchor="t" anchorCtr="0">
                                        <a:noAutofit/>
                                      </wps:bodyPr>
                                    </wps:wsp>
                                    <wpg:grpSp>
                                      <wpg:cNvPr id="354" name="Group 354"/>
                                      <wpg:cNvGrpSpPr/>
                                      <wpg:grpSpPr>
                                        <a:xfrm>
                                          <a:off x="0" y="223666"/>
                                          <a:ext cx="815722" cy="914400"/>
                                          <a:chOff x="0" y="0"/>
                                          <a:chExt cx="815722" cy="914400"/>
                                        </a:xfrm>
                                      </wpg:grpSpPr>
                                      <wps:wsp>
                                        <wps:cNvPr id="355" name="Text Box 2"/>
                                        <wps:cNvSpPr txBox="1">
                                          <a:spLocks noChangeArrowheads="1"/>
                                        </wps:cNvSpPr>
                                        <wps:spPr bwMode="auto">
                                          <a:xfrm>
                                            <a:off x="13156" y="0"/>
                                            <a:ext cx="802005" cy="282575"/>
                                          </a:xfrm>
                                          <a:prstGeom prst="rect">
                                            <a:avLst/>
                                          </a:prstGeom>
                                          <a:noFill/>
                                          <a:ln w="9525">
                                            <a:noFill/>
                                            <a:miter lim="800000"/>
                                            <a:headEnd/>
                                            <a:tailEnd/>
                                          </a:ln>
                                        </wps:spPr>
                                        <wps:txbx>
                                          <w:txbxContent>
                                            <w:p w:rsidRPr="006C2428" w:rsidR="005139F0" w:rsidP="002A49EF" w:rsidRDefault="005139F0" w14:paraId="24BDC882" w14:textId="77777777">
                                              <w:pPr>
                                                <w:rPr>
                                                  <w:sz w:val="18"/>
                                                  <w:szCs w:val="18"/>
                                                </w:rPr>
                                              </w:pPr>
                                              <w:r>
                                                <w:rPr>
                                                  <w:sz w:val="18"/>
                                                  <w:szCs w:val="18"/>
                                                </w:rPr>
                                                <w:t>200-300 mg</w:t>
                                              </w:r>
                                            </w:p>
                                            <w:p w:rsidR="005139F0" w:rsidP="002A49EF" w:rsidRDefault="005139F0" w14:paraId="1FC1D907" w14:textId="77777777">
                                              <w:pPr>
                                                <w:spacing w:line="240" w:lineRule="auto"/>
                                              </w:pPr>
                                            </w:p>
                                            <w:p w:rsidR="005139F0" w:rsidP="002A49EF" w:rsidRDefault="005139F0" w14:paraId="6AAFA50D" w14:textId="77777777"/>
                                            <w:p w:rsidR="005139F0" w:rsidP="002A49EF" w:rsidRDefault="005139F0" w14:paraId="6F5BD6CF" w14:textId="77777777"/>
                                          </w:txbxContent>
                                        </wps:txbx>
                                        <wps:bodyPr rot="0" vert="horz" wrap="square" lIns="91440" tIns="45720" rIns="91440" bIns="45720" anchor="t" anchorCtr="0">
                                          <a:noAutofit/>
                                        </wps:bodyPr>
                                      </wps:wsp>
                                      <wpg:grpSp>
                                        <wpg:cNvPr id="356" name="Group 356"/>
                                        <wpg:cNvGrpSpPr/>
                                        <wpg:grpSpPr>
                                          <a:xfrm>
                                            <a:off x="0" y="217088"/>
                                            <a:ext cx="815722" cy="697312"/>
                                            <a:chOff x="0" y="0"/>
                                            <a:chExt cx="815722" cy="697312"/>
                                          </a:xfrm>
                                        </wpg:grpSpPr>
                                        <wps:wsp>
                                          <wps:cNvPr id="357" name="Text Box 2"/>
                                          <wps:cNvSpPr txBox="1">
                                            <a:spLocks noChangeArrowheads="1"/>
                                          </wps:cNvSpPr>
                                          <wps:spPr bwMode="auto">
                                            <a:xfrm>
                                              <a:off x="13156" y="0"/>
                                              <a:ext cx="802005" cy="282575"/>
                                            </a:xfrm>
                                            <a:prstGeom prst="rect">
                                              <a:avLst/>
                                            </a:prstGeom>
                                            <a:noFill/>
                                            <a:ln w="9525">
                                              <a:noFill/>
                                              <a:miter lim="800000"/>
                                              <a:headEnd/>
                                              <a:tailEnd/>
                                            </a:ln>
                                          </wps:spPr>
                                          <wps:txbx>
                                            <w:txbxContent>
                                              <w:p w:rsidRPr="006C2428" w:rsidR="005139F0" w:rsidP="002A49EF" w:rsidRDefault="005139F0" w14:paraId="68F1182A" w14:textId="77777777">
                                                <w:pPr>
                                                  <w:rPr>
                                                    <w:sz w:val="18"/>
                                                    <w:szCs w:val="18"/>
                                                  </w:rPr>
                                                </w:pPr>
                                                <w:r>
                                                  <w:rPr>
                                                    <w:sz w:val="18"/>
                                                    <w:szCs w:val="18"/>
                                                  </w:rPr>
                                                  <w:t>300-400 mg</w:t>
                                                </w:r>
                                              </w:p>
                                              <w:p w:rsidR="005139F0" w:rsidP="002A49EF" w:rsidRDefault="005139F0" w14:paraId="0438E39F" w14:textId="77777777">
                                                <w:pPr>
                                                  <w:spacing w:line="240" w:lineRule="auto"/>
                                                </w:pPr>
                                              </w:p>
                                              <w:p w:rsidR="005139F0" w:rsidP="002A49EF" w:rsidRDefault="005139F0" w14:paraId="1580EE81" w14:textId="77777777"/>
                                              <w:p w:rsidR="005139F0" w:rsidP="002A49EF" w:rsidRDefault="005139F0" w14:paraId="0E4A96FE" w14:textId="77777777"/>
                                            </w:txbxContent>
                                          </wps:txbx>
                                          <wps:bodyPr rot="0" vert="horz" wrap="square" lIns="91440" tIns="45720" rIns="91440" bIns="45720" anchor="t" anchorCtr="0">
                                            <a:noAutofit/>
                                          </wps:bodyPr>
                                        </wps:wsp>
                                        <wpg:grpSp>
                                          <wpg:cNvPr id="358" name="Group 358"/>
                                          <wpg:cNvGrpSpPr/>
                                          <wpg:grpSpPr>
                                            <a:xfrm>
                                              <a:off x="0" y="210509"/>
                                              <a:ext cx="815722" cy="486803"/>
                                              <a:chOff x="0" y="0"/>
                                              <a:chExt cx="815722" cy="486803"/>
                                            </a:xfrm>
                                          </wpg:grpSpPr>
                                          <wps:wsp>
                                            <wps:cNvPr id="359" name="Text Box 2"/>
                                            <wps:cNvSpPr txBox="1">
                                              <a:spLocks noChangeArrowheads="1"/>
                                            </wps:cNvSpPr>
                                            <wps:spPr bwMode="auto">
                                              <a:xfrm>
                                                <a:off x="0" y="0"/>
                                                <a:ext cx="802005" cy="282575"/>
                                              </a:xfrm>
                                              <a:prstGeom prst="rect">
                                                <a:avLst/>
                                              </a:prstGeom>
                                              <a:noFill/>
                                              <a:ln w="9525">
                                                <a:noFill/>
                                                <a:miter lim="800000"/>
                                                <a:headEnd/>
                                                <a:tailEnd/>
                                              </a:ln>
                                            </wps:spPr>
                                            <wps:txbx>
                                              <w:txbxContent>
                                                <w:p w:rsidRPr="006C2428" w:rsidR="005139F0" w:rsidP="002A49EF" w:rsidRDefault="005139F0" w14:paraId="3BFF1036" w14:textId="77777777">
                                                  <w:pPr>
                                                    <w:rPr>
                                                      <w:sz w:val="18"/>
                                                      <w:szCs w:val="18"/>
                                                    </w:rPr>
                                                  </w:pPr>
                                                  <w:r>
                                                    <w:rPr>
                                                      <w:sz w:val="18"/>
                                                      <w:szCs w:val="18"/>
                                                    </w:rPr>
                                                    <w:t>400-500 mg</w:t>
                                                  </w:r>
                                                </w:p>
                                                <w:p w:rsidR="005139F0" w:rsidP="002A49EF" w:rsidRDefault="005139F0" w14:paraId="431DBE02" w14:textId="77777777">
                                                  <w:pPr>
                                                    <w:spacing w:line="240" w:lineRule="auto"/>
                                                  </w:pPr>
                                                </w:p>
                                                <w:p w:rsidR="005139F0" w:rsidP="002A49EF" w:rsidRDefault="005139F0" w14:paraId="670F3D1F" w14:textId="77777777"/>
                                                <w:p w:rsidR="005139F0" w:rsidP="002A49EF" w:rsidRDefault="005139F0" w14:paraId="4EA8CBC4" w14:textId="77777777"/>
                                              </w:txbxContent>
                                            </wps:txbx>
                                            <wps:bodyPr rot="0" vert="horz" wrap="square" lIns="91440" tIns="45720" rIns="91440" bIns="45720" anchor="t" anchorCtr="0">
                                              <a:noAutofit/>
                                            </wps:bodyPr>
                                          </wps:wsp>
                                          <wps:wsp>
                                            <wps:cNvPr id="360" name="Text Box 2"/>
                                            <wps:cNvSpPr txBox="1">
                                              <a:spLocks noChangeArrowheads="1"/>
                                            </wps:cNvSpPr>
                                            <wps:spPr bwMode="auto">
                                              <a:xfrm>
                                                <a:off x="13156" y="203931"/>
                                                <a:ext cx="802566" cy="282872"/>
                                              </a:xfrm>
                                              <a:prstGeom prst="rect">
                                                <a:avLst/>
                                              </a:prstGeom>
                                              <a:noFill/>
                                              <a:ln w="9525">
                                                <a:noFill/>
                                                <a:miter lim="800000"/>
                                                <a:headEnd/>
                                                <a:tailEnd/>
                                              </a:ln>
                                            </wps:spPr>
                                            <wps:txbx>
                                              <w:txbxContent>
                                                <w:p w:rsidRPr="006C2428" w:rsidR="005139F0" w:rsidP="002A49EF" w:rsidRDefault="005139F0" w14:paraId="14AE9F3F" w14:textId="77777777">
                                                  <w:pPr>
                                                    <w:rPr>
                                                      <w:sz w:val="18"/>
                                                      <w:szCs w:val="18"/>
                                                    </w:rPr>
                                                  </w:pPr>
                                                  <w:r>
                                                    <w:rPr>
                                                      <w:sz w:val="18"/>
                                                      <w:szCs w:val="18"/>
                                                    </w:rPr>
                                                    <w:t>500-1000 mg</w:t>
                                                  </w:r>
                                                </w:p>
                                                <w:p w:rsidR="005139F0" w:rsidP="002A49EF" w:rsidRDefault="005139F0" w14:paraId="0A1FF4A1" w14:textId="77777777">
                                                  <w:pPr>
                                                    <w:spacing w:line="240" w:lineRule="auto"/>
                                                  </w:pPr>
                                                </w:p>
                                                <w:p w:rsidR="005139F0" w:rsidP="002A49EF" w:rsidRDefault="005139F0" w14:paraId="06F87592" w14:textId="77777777"/>
                                                <w:p w:rsidR="005139F0" w:rsidP="002A49EF" w:rsidRDefault="005139F0" w14:paraId="04C3148B" w14:textId="77777777"/>
                                              </w:txbxContent>
                                            </wps:txbx>
                                            <wps:bodyPr rot="0" vert="horz" wrap="square" lIns="91440" tIns="45720" rIns="91440" bIns="45720" anchor="t" anchorCtr="0">
                                              <a:noAutofit/>
                                            </wps:bodyPr>
                                          </wps:wsp>
                                        </wpg:grpSp>
                                      </wpg:grpSp>
                                    </wpg:grpSp>
                                  </wpg:grpSp>
                                </wpg:grpSp>
                              </wpg:grpSp>
                            </wpg:grpSp>
                          </wpg:grpSp>
                        </wpg:grpSp>
                      </wpg:grpSp>
                      <wpg:grpSp>
                        <wpg:cNvPr id="361" name="Group 361"/>
                        <wpg:cNvGrpSpPr/>
                        <wpg:grpSpPr>
                          <a:xfrm>
                            <a:off x="0" y="1979768"/>
                            <a:ext cx="1026233" cy="335499"/>
                            <a:chOff x="0" y="-336"/>
                            <a:chExt cx="1026233" cy="335499"/>
                          </a:xfrm>
                        </wpg:grpSpPr>
                        <wps:wsp>
                          <wps:cNvPr id="362" name="Text Box 2"/>
                          <wps:cNvSpPr txBox="1">
                            <a:spLocks noChangeArrowheads="1"/>
                          </wps:cNvSpPr>
                          <wps:spPr bwMode="auto">
                            <a:xfrm>
                              <a:off x="124959" y="-336"/>
                              <a:ext cx="901274" cy="335499"/>
                            </a:xfrm>
                            <a:prstGeom prst="rect">
                              <a:avLst/>
                            </a:prstGeom>
                            <a:solidFill>
                              <a:srgbClr val="FFFFFF"/>
                            </a:solidFill>
                            <a:ln w="9525">
                              <a:noFill/>
                              <a:miter lim="800000"/>
                              <a:headEnd/>
                              <a:tailEnd/>
                            </a:ln>
                          </wps:spPr>
                          <wps:txbx>
                            <w:txbxContent>
                              <w:p w:rsidRPr="00846792" w:rsidR="005139F0" w:rsidP="002A49EF" w:rsidRDefault="005139F0" w14:paraId="21CB84F0" w14:textId="77777777">
                                <w:pPr>
                                  <w:rPr>
                                    <w:sz w:val="18"/>
                                    <w:szCs w:val="18"/>
                                  </w:rPr>
                                </w:pPr>
                                <w:r>
                                  <w:rPr>
                                    <w:sz w:val="18"/>
                                    <w:szCs w:val="18"/>
                                  </w:rPr>
                                  <w:t>1000-1500 mg</w:t>
                                </w:r>
                              </w:p>
                            </w:txbxContent>
                          </wps:txbx>
                          <wps:bodyPr rot="0" vert="horz" wrap="square" lIns="91440" tIns="45720" rIns="91440" bIns="45720" anchor="t" anchorCtr="0">
                            <a:noAutofit/>
                          </wps:bodyPr>
                        </wps:wsp>
                        <wps:wsp>
                          <wps:cNvPr id="363" name="Rectangle 363"/>
                          <wps:cNvSpPr/>
                          <wps:spPr>
                            <a:xfrm>
                              <a:off x="0" y="46049"/>
                              <a:ext cx="176718" cy="132556"/>
                            </a:xfrm>
                            <a:prstGeom prst="rect">
                              <a:avLst/>
                            </a:prstGeom>
                            <a:pattFill prst="wdUpDiag">
                              <a:fgClr>
                                <a:sysClr val="windowText" lastClr="000000"/>
                              </a:fgClr>
                              <a:bgClr>
                                <a:sysClr val="window" lastClr="FFFFFF">
                                  <a:lumMod val="85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w14:anchorId="3B01DF0A">
              <v:group id="Group 329" style="position:absolute;margin-left:422.7pt;margin-top:195pt;width:99pt;height:168pt;z-index:251661312;mso-width-relative:margin;mso-height-relative:margin" coordsize="1105174,2315267" o:spid="_x0000_s106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">
                <v:group id="Group 330" style="position:absolute;width:1105174;height:2032731" coordsize="901242,2210348" o:spid="_x0000_s10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bD4AwQAAANwAAAAPAAAAZHJzL2Rvd25yZXYueG1sRE9Ni8IwEL0L+x/CLHjT&#10;tBYX6RpFRMWDCKuC7G1oxrbYTEoT2/rvzUHw+Hjf82VvKtFS40rLCuJxBII4s7rkXMHlvB3NQDiP&#10;rLGyTAqe5GC5+BrMMdW24z9qTz4XIYRdigoK7+tUSpcVZNCNbU0cuJttDPoAm1zqBrsQbio5iaIf&#10;abDk0FBgTeuCsvvpYRTsOuxWSbxpD/fb+vl/nh6vh5iUGn73q18Qnnr/Eb/de60gScL8cCYcAbl4&#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obD4AwQAAANwAAAAPAAAA&#10;AAAAAAAAAAAAAKkCAABkcnMvZG93bnJldi54bWxQSwUGAAAAAAQABAD6AAAAlwMAAAAA&#10;">
                  <v:group id="Group 331" style="position:absolute;top:52628;width:144725;height:2065042" coordsize="144725,2065042" o:spid="_x0000_s10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HIJubxAAAANwAAAAP&#10;AAAAAAAAAAAAAAAAAKkCAABkcnMvZG93bnJldi54bWxQSwUGAAAAAAQABAD6AAAAmgMAAAAA&#10;">
                    <v:rect id="Rectangle 332" style="position:absolute;width:144725;height:144725;visibility:visible;mso-wrap-style:square;v-text-anchor:middle" o:spid="_x0000_s1064"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O8itxgAA&#10;ANwAAAAPAAAAZHJzL2Rvd25yZXYueG1sRI9Ba8JAFITvBf/D8oTe6kZtRaKr2ILYg5dqDnp7ZJ/J&#10;muzbkF019de7hYLHYWa+YebLztbiSq03jhUMBwkI4txpw4WCbL9+m4LwAVlj7ZgU/JKH5aL3MsdU&#10;uxv/0HUXChEh7FNUUIbQpFL6vCSLfuAa4uidXGsxRNkWUrd4i3Bby1GSTKRFw3GhxIa+Ssqr3cUq&#10;qIw57O/bzcZk1TE7f7jP8/a9U+q1361mIAJ14Rn+b39rBePxCP7OxCMgFw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O8itxgAAANwAAAAPAAAAAAAAAAAAAAAAAJcCAABkcnMv&#10;ZG93bnJldi54bWxQSwUGAAAAAAQABAD1AAAAigMAAAAA&#10;">
                      <v:fill type="pattern" color2="#d9d9d9" o:title="" r:id="rId34"/>
                    </v:rect>
                    <v:rect id="Rectangle 333" style="position:absolute;top:861772;width:144145;height:144145;visibility:visible;mso-wrap-style:none;v-text-anchor:middle" o:spid="_x0000_s1065"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LUhxAAA&#10;ANwAAAAPAAAAZHJzL2Rvd25yZXYueG1sRI9BawIxFITvhf6H8AreatJurWU1Sild8OBF2x/w3Dw3&#10;i8nLsknd9d83guBxmJlvmOV69E6cqY9tYA0vUwWCuA6m5UbD70/1/AEiJmSDLjBpuFCE9erxYYml&#10;CQPv6LxPjcgQjiVqsCl1pZSxtuQxTkNHnL1j6D2mLPtGmh6HDPdOvir1Lj22nBcsdvRlqT7t/7yG&#10;Yavm44nUt32rNgcXZtW8ODitJ0/j5wJEojHdw7f2xmgoigKuZ/IRkK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y1IcQAAADcAAAADwAAAAAAAAAAAAAAAACXAgAAZHJzL2Rv&#10;d25yZXYueG1sUEsFBgAAAAAEAAQA9QAAAIgDAAAAAA==&#10;">
                      <v:fill type="pattern" color2="#7f7f7f" o:title="" r:id="rId35"/>
                    </v:rect>
                    <v:rect id="Rectangle 334" style="position:absolute;top:217087;width:144145;height:144145;visibility:visible;mso-wrap-style:none;v-text-anchor:middle" o:spid="_x0000_s1066"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ydgZwwAA&#10;ANwAAAAPAAAAZHJzL2Rvd25yZXYueG1sRI9Li8JAEITvgv9haMGL6MQHukRHEcXFvfliz02mTYKZ&#10;npAZTdxf7ywIHouq+oparBpTiAdVLresYDiIQBAnVuecKricd/0vEM4jaywsk4InOVgt260FxtrW&#10;fKTHyaciQNjFqCDzvoyldElGBt3AlsTBu9rKoA+ySqWusA5wU8hRFE2lwZzDQoYlbTJKbqe7UVDX&#10;P73r9jL5RTyYDe7+mtHs+6hUt9Os5yA8Nf4Tfrf3WsF4PIH/M+EIyO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ydgZwwAAANwAAAAPAAAAAAAAAAAAAAAAAJcCAABkcnMvZG93&#10;bnJldi54bWxQSwUGAAAAAAQABAD1AAAAhwMAAAAA&#10;">
                      <v:fill type="pattern" color2="window" o:title="" r:id="rId36"/>
                    </v:rect>
                    <v:rect id="Rectangle 335" style="position:absolute;top:434175;width:144145;height:144145;visibility:visible;mso-wrap-style:none;v-text-anchor:middle" o:spid="_x0000_s1067"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1XwkwgAA&#10;ANwAAAAPAAAAZHJzL2Rvd25yZXYueG1sRI/disIwFITvhX2HcIS909S/XalGWVxFvdyuD3Bsjm2x&#10;OSlN1Pj2RhC8HGbmG2a+DKYWV2pdZVnBoJ+AIM6trrhQcPjf9KYgnEfWWFsmBXdysFx8dOaYanvj&#10;P7pmvhARwi5FBaX3TSqly0sy6Pq2IY7eybYGfZRtIXWLtwg3tRwmyZc0WHFcKLGhVUn5ObsYBQFD&#10;7Y/ZdrXeOTnVv+Nk/41npT674WcGwlPw7/CrvdMKRqMJPM/EI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TVfCTCAAAA3AAAAA8AAAAAAAAAAAAAAAAAlwIAAGRycy9kb3du&#10;cmV2LnhtbFBLBQYAAAAABAAEAPUAAACGAwAAAAA=&#10;">
                      <v:fill type="pattern" color2="#d9d9d9" o:title="" r:id="rId37"/>
                    </v:rect>
                    <v:rect id="Rectangle 336" style="position:absolute;top:1072282;width:144145;height:144145;visibility:visible;mso-wrap-style:none;v-text-anchor:middle" o:spid="_x0000_s1068"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xbrixAAA&#10;ANwAAAAPAAAAZHJzL2Rvd25yZXYueG1sRI9Pi8IwFMTvwn6H8Ba8aapCKdW0iFDYgwjrPzw+mrdt&#10;2ealNlntfnsjCB6HmfkNs8oH04ob9a6xrGA2jUAQl1Y3XCk4HopJAsJ5ZI2tZVLwTw7y7GO0wlTb&#10;O3/Tbe8rESDsUlRQe9+lUrqyJoNuajvi4P3Y3qAPsq+k7vEe4KaV8yiKpcGGw0KNHW1qKn/3f0bB&#10;Jr6W56LtzHybXM50uSa74rRVavw5rJcgPA3+HX61v7SCxSKG55lwBGT2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sW64sQAAADcAAAADwAAAAAAAAAAAAAAAACXAgAAZHJzL2Rv&#10;d25yZXYueG1sUEsFBgAAAAAEAAQA9QAAAIgDAAAAAA==&#10;">
                      <v:fill type="pattern" color2="window" o:title="" r:id="rId38"/>
                    </v:rect>
                    <v:rect id="Rectangle 337" style="position:absolute;top:651263;width:144145;height:144145;visibility:visible;mso-wrap-style:none;v-text-anchor:middle" o:spid="_x0000_s1069"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Uf35xQAA&#10;ANwAAAAPAAAAZHJzL2Rvd25yZXYueG1sRI9Ba8JAFITvgv9heQVvulGLhtRVtFAQ2ovaisdH9pkE&#10;s2/D7sak/75bEDwOM/MNs9r0phZ3cr6yrGA6SUAQ51ZXXCj4Pn2MUxA+IGusLZOCX/KwWQ8HK8y0&#10;7fhA92MoRISwz1BBGUKTSenzkgz6iW2Io3e1zmCI0hVSO+wi3NRyliQLabDiuFBiQ+8l5bdjaxTU&#10;11t6CZ+H6fK17VL/9bNz7blXavTSb99ABOrDM/xo77WC+XwJ/2fiEZDr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VR/fnFAAAA3AAAAA8AAAAAAAAAAAAAAAAAlwIAAGRycy9k&#10;b3ducmV2LnhtbFBLBQYAAAAABAAEAPUAAACJAwAAAAA=&#10;">
                      <v:fill type="pattern" color2="#d9d9d9" o:title="" r:id="rId39"/>
                    </v:rect>
                    <v:rect id="Rectangle 338" style="position:absolute;top:1289369;width:144145;height:144145;visibility:visible;mso-wrap-style:none;v-text-anchor:middle" o:spid="_x0000_s1070"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wQiDvgAA&#10;ANwAAAAPAAAAZHJzL2Rvd25yZXYueG1sRE9Ni8IwEL0L/ocwgjdNtaxINYoKK54EW70PydgWm0lp&#10;slr/vTkIe3y87/W2t414Uudrxwpm0wQEsXam5lLBtfidLEH4gGywcUwK3uRhuxkO1pgZ9+ILPfNQ&#10;ihjCPkMFVQhtJqXXFVn0U9cSR+7uOoshwq6UpsNXDLeNnCfJQlqsOTZU2NKhIv3I/6yC8+Xnmhe3&#10;Y/vW+3SuZ7ggk6NS41G/W4EI1Id/8dd9MgrSNK6NZ+IRkJsP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msEIg74AAADcAAAADwAAAAAAAAAAAAAAAACXAgAAZHJzL2Rvd25yZXYu&#10;eG1sUEsFBgAAAAAEAAQA9QAAAIIDAAAAAA==&#10;">
                      <v:fill type="pattern" color2="#7f7f7f" o:title="" r:id="rId40"/>
                    </v:rect>
                    <v:rect id="Rectangle 339" style="position:absolute;top:1499879;width:144145;height:144145;visibility:visible;mso-wrap-style:none;v-text-anchor:middle" o:spid="_x0000_s1071" fillcolor="#7f7f7f"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19F7wQAA&#10;ANwAAAAPAAAAZHJzL2Rvd25yZXYueG1sRI/RisIwFETfF/yHcAXf1kQFcatRRBBE2AftfsClubbV&#10;5qYk0da/NwuCj8PMnGFWm9424kE+1I41TMYKBHHhTM2lhr98/70AESKywcYxaXhSgM168LXCzLiO&#10;T/Q4x1IkCIcMNVQxtpmUoajIYhi7ljh5F+ctxiR9KY3HLsFtI6dKzaXFmtNChS3tKipu57vV4O/X&#10;Z96rq+fo9vn88FseVddpPRr22yWISH38hN/tg9Ewm/3A/5l0BOT6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j9fRe8EAAADcAAAADwAAAAAAAAAAAAAAAACXAgAAZHJzL2Rvd25y&#10;ZXYueG1sUEsFBgAAAAAEAAQA9QAAAIUDAAAAAA==&#10;"/>
                    <v:rect id="Rectangle 340" style="position:absolute;top:1710388;width:144145;height:144145;visibility:visible;mso-wrap-style:none;v-text-anchor:middle" o:spid="_x0000_s1072" fillcolor="#d9d9d9"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cl9QwwAA&#10;ANwAAAAPAAAAZHJzL2Rvd25yZXYueG1sRE9Na8JAEL0X+h+WKXjTja1oSF2lLRUD6sGo4HHIjklo&#10;djZk1xj/vXsQeny87/myN7XoqHWVZQXjUQSCOLe64kLB8bAaxiCcR9ZYWyYFd3KwXLy+zDHR9sZ7&#10;6jJfiBDCLkEFpfdNIqXLSzLoRrYhDtzFtgZ9gG0hdYu3EG5q+R5FU2mw4tBQYkM/JeV/2dUoaOLT&#10;JV13v93ue1zH6TbbnPPZRqnBW//1CcJT7//FT3eqFXxMwvxwJhwBuXg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cl9QwwAAANwAAAAPAAAAAAAAAAAAAAAAAJcCAABkcnMvZG93&#10;bnJldi54bWxQSwUGAAAAAAQABAD1AAAAhwMAAAAA&#10;"/>
                    <v:rect id="Rectangle 341" style="position:absolute;top:1920897;width:144145;height:144145;visibility:visible;mso-wrap-style:none;v-text-anchor:middle" o:spid="_x0000_s1073"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P0dTxgAA&#10;ANwAAAAPAAAAZHJzL2Rvd25yZXYueG1sRI9BawIxFITvhf6H8Are3OxWEdkaRQRBDz1UBfH2mrxu&#10;tm5elk2qu/31TaHQ4zAz3zCLVe8acaMu1J4VFFkOglh7U3Ol4HTcjucgQkQ22HgmBQMFWC0fHxZY&#10;Gn/nN7odYiUShEOJCmyMbSll0JYchsy3xMn78J3DmGRXSdPhPcFdI5/zfCYd1pwWLLa0saSvhy+n&#10;QJ/D8HopPnfvdq+Pl309/Q6DV2r01K9fQETq43/4r70zCibTAn7PpCMgl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P0dTxgAAANwAAAAPAAAAAAAAAAAAAAAAAJcCAABkcnMv&#10;ZG93bnJldi54bWxQSwUGAAAAAAQABAD1AAAAigMAAAAA&#10;"/>
                  </v:group>
                  <v:group id="Group 342" style="position:absolute;left:85520;width:815722;height:2210348" coordsize="815722,2210348" o:spid="_x0000_s10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9HaR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6S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0dpHGAAAA3AAA&#10;AA8AAAAAAAAAAAAAAAAAqQIAAGRycy9kb3ducmV2LnhtbFBLBQYAAAAABAAEAPoAAACcAwAAAAA=&#10;">
                    <v:shape id="Text Box 2" style="position:absolute;left:13156;width:802566;height:282872;visibility:visible;mso-wrap-style:square;v-text-anchor:top" o:spid="_x0000_s1075"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LFa2xAAA&#10;ANwAAAAPAAAAZHJzL2Rvd25yZXYueG1sRI9Pa8JAFMTvBb/D8oTedNc/FRtdRRTBU4tpLXh7ZJ9J&#10;MPs2ZLcmfnu3IPQ4zMxvmOW6s5W4UeNLxxpGQwWCOHOm5FzD99d+MAfhA7LByjFpuJOH9ar3ssTE&#10;uJaPdEtDLiKEfYIaihDqREqfFWTRD11NHL2LayyGKJtcmgbbCLeVHCs1kxZLjgsF1rQtKLumv1bD&#10;6eNy/pmqz3xn3+rWdUqyfZdav/a7zQJEoC78h5/tg9EwmU7g70w8An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xWtsQAAADcAAAADwAAAAAAAAAAAAAAAACXAgAAZHJzL2Rv&#10;d25yZXYueG1sUEsFBgAAAAAEAAQA9QAAAIgDAAAAAA==&#10;">
                      <v:textbox>
                        <w:txbxContent>
                          <w:p w:rsidRPr="006C2428" w:rsidR="005139F0" w:rsidP="002A49EF" w:rsidRDefault="005139F0" w14:paraId="51D5F76D" w14:textId="77777777">
                            <w:pPr>
                              <w:rPr>
                                <w:sz w:val="18"/>
                                <w:szCs w:val="18"/>
                              </w:rPr>
                            </w:pPr>
                            <w:r>
                              <w:rPr>
                                <w:sz w:val="18"/>
                                <w:szCs w:val="18"/>
                              </w:rPr>
                              <w:t>&lt; 10 mg</w:t>
                            </w:r>
                          </w:p>
                          <w:p w:rsidR="005139F0" w:rsidP="002A49EF" w:rsidRDefault="005139F0" w14:paraId="6D98A12B" w14:textId="77777777">
                            <w:pPr>
                              <w:spacing w:line="240" w:lineRule="auto"/>
                            </w:pPr>
                          </w:p>
                          <w:p w:rsidR="005139F0" w:rsidP="002A49EF" w:rsidRDefault="005139F0" w14:paraId="2946DB82" w14:textId="77777777"/>
                          <w:p w:rsidR="005139F0" w:rsidP="002A49EF" w:rsidRDefault="005139F0" w14:paraId="5997CC1D" w14:textId="77777777"/>
                        </w:txbxContent>
                      </v:textbox>
                    </v:shape>
                    <v:group id="Group 344" style="position:absolute;top:217088;width:815722;height:1993260" coordsize="815722,1993260" o:spid="_x0000_s107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UUt+xgAAANwAAAAPAAAAZHJzL2Rvd25yZXYueG1sRI9Ba8JAFITvBf/D8gre&#10;mk00LZJmFZEqHkKhKpTeHtlnEsy+DdltEv99t1DocZiZb5h8M5lWDNS7xrKCJIpBEJdWN1wpuJz3&#10;TysQziNrbC2Tgjs52KxnDzlm2o78QcPJVyJA2GWooPa+y6R0ZU0GXWQ74uBdbW/QB9lXUvc4Brhp&#10;5SKOX6TBhsNCjR3taipvp2+j4DDiuF0mb0Nxu+7uX+fn988iIaXmj9P2FYSnyf+H/9pHrWCZ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9RS37GAAAA3AAA&#10;AA8AAAAAAAAAAAAAAAAAqQIAAGRycy9kb3ducmV2LnhtbFBLBQYAAAAABAAEAPoAAACcAwAAAAA=&#10;">
                      <v:shape id="Text Box 2" style="position:absolute;left:13156;width:802005;height:282575;visibility:visible;mso-wrap-style:square;v-text-anchor:top" o:spid="_x0000_s1077"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iWtZxAAA&#10;ANwAAAAPAAAAZHJzL2Rvd25yZXYueG1sRI9Ba8JAFITvgv9heUJvdVerxcZsRFoKnipNa8HbI/tM&#10;gtm3Ibs18d93hYLHYWa+YdLNYBtxoc7XjjXMpgoEceFMzaWG76/3xxUIH5ANNo5Jw5U8bLLxKMXE&#10;uJ4/6ZKHUkQI+wQ1VCG0iZS+qMiin7qWOHon11kMUXalNB32EW4bOVfqWVqsOS5U2NJrRcU5/7Ua&#10;Dh+n489C7cs3u2x7NyjJ9kVq/TAZtmsQgYZwD/+3d0bD02IJ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4lrWcQAAADcAAAADwAAAAAAAAAAAAAAAACXAgAAZHJzL2Rv&#10;d25yZXYueG1sUEsFBgAAAAAEAAQA9QAAAIgDAAAAAA==&#10;">
                        <v:textbox>
                          <w:txbxContent>
                            <w:p w:rsidRPr="006C2428" w:rsidR="005139F0" w:rsidP="002A49EF" w:rsidRDefault="005139F0" w14:paraId="3EE619E4" w14:textId="77777777">
                              <w:pPr>
                                <w:rPr>
                                  <w:sz w:val="18"/>
                                  <w:szCs w:val="18"/>
                                </w:rPr>
                              </w:pPr>
                              <w:r>
                                <w:rPr>
                                  <w:sz w:val="18"/>
                                  <w:szCs w:val="18"/>
                                </w:rPr>
                                <w:t>10-25 mg</w:t>
                              </w:r>
                            </w:p>
                            <w:p w:rsidR="005139F0" w:rsidP="002A49EF" w:rsidRDefault="005139F0" w14:paraId="110FFD37" w14:textId="77777777">
                              <w:pPr>
                                <w:spacing w:line="240" w:lineRule="auto"/>
                              </w:pPr>
                            </w:p>
                            <w:p w:rsidR="005139F0" w:rsidP="002A49EF" w:rsidRDefault="005139F0" w14:paraId="6B699379" w14:textId="77777777"/>
                            <w:p w:rsidR="005139F0" w:rsidP="002A49EF" w:rsidRDefault="005139F0" w14:paraId="3FE9F23F" w14:textId="77777777"/>
                          </w:txbxContent>
                        </v:textbox>
                      </v:shape>
                      <v:group id="Group 346" style="position:absolute;top:230245;width:815722;height:1763015" coordsize="815722,1763015" o:spid="_x0000_s10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z3CSxgAAANwAAAAPAAAAZHJzL2Rvd25yZXYueG1sRI9Ba8JAFITvBf/D8gre&#10;mk20DZJmFZEqHkKhKpTeHtlnEsy+DdltEv99t1DocZiZb5h8M5lWDNS7xrKCJIpBEJdWN1wpuJz3&#10;TysQziNrbC2Tgjs52KxnDzlm2o78QcPJVyJA2GWooPa+y6R0ZU0GXWQ74uBdbW/QB9lXUvc4Brhp&#10;5SKOU2mw4bBQY0e7msrb6dsoOIw4bpfJ21Dcrrv71/nl/bNISKn547R9BeFp8v/hv/ZRK1g+p/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DPcJLGAAAA3AAA&#10;AA8AAAAAAAAAAAAAAAAAqQIAAGRycy9kb3ducmV2LnhtbFBLBQYAAAAABAAEAPoAAACcAwAAAAA=&#10;">
                        <v:shape id="Text Box 2" style="position:absolute;left:6578;width:802005;height:282575;visibility:visible;mso-wrap-style:square;v-text-anchor:top" o:spid="_x0000_s1079"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F1C1xAAA&#10;ANwAAAAPAAAAZHJzL2Rvd25yZXYueG1sRI9PawIxFMTvgt8hvII3TdpatVujlIrQk+Jf8PbYPHcX&#10;Ny/LJrrbb28KgsdhZn7DTOetLcWNal841vA6UCCIU2cKzjTsd8v+BIQPyAZLx6ThjzzMZ93OFBPj&#10;Gt7QbRsyESHsE9SQh1AlUvo0J4t+4Cri6J1dbTFEWWfS1NhEuC3lm1IjabHguJBjRT85pZft1Wo4&#10;rM6n41Cts4X9qBrXKsn2U2rde2m/v0AEasMz/Gj/Gg3vwzH8n4lHQM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BdQtcQAAADcAAAADwAAAAAAAAAAAAAAAACXAgAAZHJzL2Rv&#10;d25yZXYueG1sUEsFBgAAAAAEAAQA9QAAAIgDAAAAAA==&#10;">
                          <v:textbox>
                            <w:txbxContent>
                              <w:p w:rsidRPr="006C2428" w:rsidR="005139F0" w:rsidP="002A49EF" w:rsidRDefault="005139F0" w14:paraId="5AA1E048" w14:textId="77777777">
                                <w:pPr>
                                  <w:rPr>
                                    <w:sz w:val="18"/>
                                    <w:szCs w:val="18"/>
                                  </w:rPr>
                                </w:pPr>
                                <w:r>
                                  <w:rPr>
                                    <w:sz w:val="18"/>
                                    <w:szCs w:val="18"/>
                                  </w:rPr>
                                  <w:t>25-50 mg</w:t>
                                </w:r>
                              </w:p>
                              <w:p w:rsidR="005139F0" w:rsidP="002A49EF" w:rsidRDefault="005139F0" w14:paraId="1F72F646" w14:textId="77777777">
                                <w:pPr>
                                  <w:spacing w:line="240" w:lineRule="auto"/>
                                </w:pPr>
                              </w:p>
                              <w:p w:rsidR="005139F0" w:rsidP="002A49EF" w:rsidRDefault="005139F0" w14:paraId="08CE6F91" w14:textId="77777777"/>
                              <w:p w:rsidR="005139F0" w:rsidP="002A49EF" w:rsidRDefault="005139F0" w14:paraId="61CDCEAD" w14:textId="77777777"/>
                            </w:txbxContent>
                          </v:textbox>
                        </v:shape>
                        <v:group id="Group 348" style="position:absolute;top:217087;width:815722;height:1545928" coordsize="815722,1545928" o:spid="_x0000_s10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hxBe8IAAADcAAAADwAA&#10;AAAAAAAAAAAAAACpAgAAZHJzL2Rvd25yZXYueG1sUEsFBgAAAAAEAAQA+gAAAJgDAAAAAA==&#10;">
                          <v:shape id="Text Box 2" style="position:absolute;left:6578;width:802005;height:282575;visibility:visible;mso-wrap-style:square;v-text-anchor:top" o:spid="_x0000_s1081"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xGFcxAAA&#10;ANwAAAAPAAAAZHJzL2Rvd25yZXYueG1sRI9Pi8IwFMTvC36H8ARvmvhnF61GEUXwtMu6q+Dt0Tzb&#10;YvNSmmjrtzcLwh6HmfkNs1i1thR3qn3hWMNwoEAQp84UnGn4/dn1pyB8QDZYOiYND/KwWnbeFpgY&#10;1/A33Q8hExHCPkENeQhVIqVPc7LoB64ijt7F1RZDlHUmTY1NhNtSjpT6kBYLjgs5VrTJKb0eblbD&#10;8fNyPk3UV7a171XjWiXZzqTWvW67noMI1Ib/8Ku9NxrGkxn8nYlH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sRhXMQAAADcAAAADwAAAAAAAAAAAAAAAACXAgAAZHJzL2Rv&#10;d25yZXYueG1sUEsFBgAAAAAEAAQA9QAAAIgDAAAAAA==&#10;">
                            <v:textbox>
                              <w:txbxContent>
                                <w:p w:rsidRPr="006C2428" w:rsidR="005139F0" w:rsidP="002A49EF" w:rsidRDefault="005139F0" w14:paraId="569C511A" w14:textId="77777777">
                                  <w:pPr>
                                    <w:rPr>
                                      <w:sz w:val="18"/>
                                      <w:szCs w:val="18"/>
                                    </w:rPr>
                                  </w:pPr>
                                  <w:r>
                                    <w:rPr>
                                      <w:sz w:val="18"/>
                                      <w:szCs w:val="18"/>
                                    </w:rPr>
                                    <w:t>50-75 mg</w:t>
                                  </w:r>
                                </w:p>
                                <w:p w:rsidR="005139F0" w:rsidP="002A49EF" w:rsidRDefault="005139F0" w14:paraId="6BB9E253" w14:textId="77777777">
                                  <w:pPr>
                                    <w:spacing w:line="240" w:lineRule="auto"/>
                                  </w:pPr>
                                </w:p>
                                <w:p w:rsidR="005139F0" w:rsidP="002A49EF" w:rsidRDefault="005139F0" w14:paraId="23DE523C" w14:textId="77777777"/>
                                <w:p w:rsidR="005139F0" w:rsidP="002A49EF" w:rsidRDefault="005139F0" w14:paraId="52E56223" w14:textId="77777777"/>
                              </w:txbxContent>
                            </v:textbox>
                          </v:shape>
                          <v:group id="Group 350" style="position:absolute;top:210510;width:815722;height:1335418" coordsize="815722,1335418" o:spid="_x0000_s10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s9ugwwAAANwAAAAPAAAAZHJzL2Rvd25yZXYueG1sRE9Na8JAEL0X/A/LCL3V&#10;TSopJboGESs9BKFaEG9DdkxCsrMhuybx33cPBY+P973OJtOKgXpXW1YQLyIQxIXVNZcKfs9fb58g&#10;nEfW2FomBQ9ykG1mL2tMtR35h4aTL0UIYZeigsr7LpXSFRUZdAvbEQfuZnuDPsC+lLrHMYSbVr5H&#10;0Yc0WHNoqLCjXUVFc7obBYcRx+0y3g95c9s9rufkeMljUup1Pm1XIDxN/in+d39rBcsk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Wz26DDAAAA3AAAAA8A&#10;AAAAAAAAAAAAAAAAqQIAAGRycy9kb3ducmV2LnhtbFBLBQYAAAAABAAEAPoAAACZAwAAAAA=&#10;">
                            <v:shape id="Text Box 2" style="position:absolute;left:6578;width:802005;height:282575;visibility:visible;mso-wrap-style:square;v-text-anchor:top" o:spid="_x0000_s1083"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a/uHxAAA&#10;ANwAAAAPAAAAZHJzL2Rvd25yZXYueG1sRI9Ba8JAFITvgv9heYK3uqvVYmM2IpZCT5baWvD2yD6T&#10;YPZtyK4m/nu3UPA4zMw3TLrubS2u1PrKsYbpRIEgzp2puNDw8/3+tAThA7LB2jFpuJGHdTYcpJgY&#10;1/EXXfehEBHCPkENZQhNIqXPS7LoJ64hjt7JtRZDlG0hTYtdhNtazpR6kRYrjgslNrQtKT/vL1bD&#10;YXc6/s7VZ/FmF03neiXZvkqtx6N+swIRqA+P8H/7w2h4Xkzh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Wv7h8QAAADcAAAADwAAAAAAAAAAAAAAAACXAgAAZHJzL2Rv&#10;d25yZXYueG1sUEsFBgAAAAAEAAQA9QAAAIgDAAAAAA==&#10;">
                              <v:textbox>
                                <w:txbxContent>
                                  <w:p w:rsidRPr="006C2428" w:rsidR="005139F0" w:rsidP="002A49EF" w:rsidRDefault="005139F0" w14:paraId="24CF1EB6" w14:textId="77777777">
                                    <w:pPr>
                                      <w:rPr>
                                        <w:sz w:val="18"/>
                                        <w:szCs w:val="18"/>
                                      </w:rPr>
                                    </w:pPr>
                                    <w:r>
                                      <w:rPr>
                                        <w:sz w:val="18"/>
                                        <w:szCs w:val="18"/>
                                      </w:rPr>
                                      <w:t>75-100 mg</w:t>
                                    </w:r>
                                  </w:p>
                                  <w:p w:rsidR="005139F0" w:rsidP="002A49EF" w:rsidRDefault="005139F0" w14:paraId="07547A01" w14:textId="77777777">
                                    <w:pPr>
                                      <w:spacing w:line="240" w:lineRule="auto"/>
                                    </w:pPr>
                                  </w:p>
                                  <w:p w:rsidR="005139F0" w:rsidP="002A49EF" w:rsidRDefault="005139F0" w14:paraId="5043CB0F" w14:textId="77777777"/>
                                  <w:p w:rsidR="005139F0" w:rsidP="002A49EF" w:rsidRDefault="005139F0" w14:paraId="07459315" w14:textId="77777777"/>
                                </w:txbxContent>
                              </v:textbox>
                            </v:shape>
                            <v:group id="Group 352" style="position:absolute;top:197352;width:815722;height:1138066" coordsize="815722,1138066" o:spid="_x0000_s10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LeBMxAAAANwAAAAPAAAAZHJzL2Rvd25yZXYueG1sRI9Bi8IwFITvgv8hPGFv&#10;mlZRpBpFRJc9yIJVWPb2aJ5tsXkpTWzrv98sCB6HmfmGWW97U4mWGldaVhBPIhDEmdUl5wqul+N4&#10;CcJ5ZI2VZVLwJAfbzXCwxkTbjs/Upj4XAcIuQQWF93UipcsKMugmtiYO3s02Bn2QTS51g12Am0pO&#10;o2ghDZYcFgqsaV9Qdk8fRsFnh91uFh/a0/22f/5e5t8/p5iU+hj1uxUIT71/h1/tL61gNp/C/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qLeBMxAAAANwAAAAP&#10;AAAAAAAAAAAAAAAAAKkCAABkcnMvZG93bnJldi54bWxQSwUGAAAAAAQABAD6AAAAmgMAAAAA&#10;">
                              <v:shape id="Text Box 2" style="position:absolute;left:6578;width:802005;height:282575;visibility:visible;mso-wrap-style:square;v-text-anchor:top" o:spid="_x0000_s1085"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cBrxQAA&#10;ANwAAAAPAAAAZHJzL2Rvd25yZXYueG1sRI/NasMwEITvgbyD2EBvjdT8kbqWQ0go9JQStyn0tlgb&#10;29RaGUuNnbePCoUch5n5hkk3g23EhTpfO9bwNFUgiAtnai41fH68Pq5B+IBssHFMGq7kYZONRykm&#10;xvV8pEseShEh7BPUUIXQJlL6oiKLfupa4uidXWcxRNmV0nTYR7ht5EyplbRYc1yosKVdRcVP/ms1&#10;nA7n76+Fei/3dtn2blCS7bPU+mEybF9ABBrCPfzffjMa5ss5/J2JR0B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1wGvFAAAA3AAAAA8AAAAAAAAAAAAAAAAAlwIAAGRycy9k&#10;b3ducmV2LnhtbFBLBQYAAAAABAAEAPUAAACJAwAAAAA=&#10;">
                                <v:textbox>
                                  <w:txbxContent>
                                    <w:p w:rsidRPr="006C2428" w:rsidR="005139F0" w:rsidP="002A49EF" w:rsidRDefault="005139F0" w14:paraId="799EE865" w14:textId="77777777">
                                      <w:pPr>
                                        <w:rPr>
                                          <w:sz w:val="18"/>
                                          <w:szCs w:val="18"/>
                                        </w:rPr>
                                      </w:pPr>
                                      <w:r>
                                        <w:rPr>
                                          <w:sz w:val="18"/>
                                          <w:szCs w:val="18"/>
                                        </w:rPr>
                                        <w:t>100-200 mg</w:t>
                                      </w:r>
                                    </w:p>
                                    <w:p w:rsidR="005139F0" w:rsidP="002A49EF" w:rsidRDefault="005139F0" w14:paraId="6537F28F" w14:textId="77777777">
                                      <w:pPr>
                                        <w:spacing w:line="240" w:lineRule="auto"/>
                                      </w:pPr>
                                    </w:p>
                                    <w:p w:rsidR="005139F0" w:rsidP="002A49EF" w:rsidRDefault="005139F0" w14:paraId="6DFB9E20" w14:textId="77777777"/>
                                    <w:p w:rsidR="005139F0" w:rsidP="002A49EF" w:rsidRDefault="005139F0" w14:paraId="70DF9E56" w14:textId="77777777"/>
                                  </w:txbxContent>
                                </v:textbox>
                              </v:shape>
                              <v:group id="Group 354" style="position:absolute;top:223666;width:815722;height:914400" coordsize="815722,914400" o:spid="_x0000_s10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iN2jxQAAANwAAAAPAAAAZHJzL2Rvd25yZXYueG1sRI9Pi8IwFMTvwn6H8IS9&#10;adr1D0s1ioi77EEEdUG8PZpnW2xeShPb+u2NIHgcZuY3zHzZmVI0VLvCsoJ4GIEgTq0uOFPwf/wZ&#10;fINwHlljaZkU3MnBcvHRm2Oibct7ag4+EwHCLkEFufdVIqVLczLohrYiDt7F1gZ9kHUmdY1tgJtS&#10;fkXRVBosOCzkWNE6p/R6uBkFvy22q1G8abbXy/p+Pk52p21MSn32u9UMhKfOv8Ov9p9WMJqM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ojdo8UAAADcAAAA&#10;DwAAAAAAAAAAAAAAAACpAgAAZHJzL2Rvd25yZXYueG1sUEsFBgAAAAAEAAQA+gAAAJsDAAAAAA==&#10;">
                                <v:shape id="Text Box 2" style="position:absolute;left:13156;width:802005;height:282575;visibility:visible;mso-wrap-style:square;v-text-anchor:top" o:spid="_x0000_s1087"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UP2ExAAA&#10;ANwAAAAPAAAAZHJzL2Rvd25yZXYueG1sRI9Ba8JAFITvhf6H5RW81d1WIzV1E0pF8GRRq+DtkX0m&#10;odm3Ibua+O/dQqHHYWa+YRb5YBtxpc7XjjW8jBUI4sKZmksN3/vV8xsIH5ANNo5Jw4085NnjwwJT&#10;43re0nUXShEh7FPUUIXQplL6oiKLfuxa4uidXWcxRNmV0nTYR7ht5KtSM2mx5rhQYUufFRU/u4vV&#10;cNicT8ep+iqXNml7NyjJdi61Hj0NH+8gAg3hP/zXXhsNkySB3zPxCM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lD9hMQAAADcAAAADwAAAAAAAAAAAAAAAACXAgAAZHJzL2Rv&#10;d25yZXYueG1sUEsFBgAAAAAEAAQA9QAAAIgDAAAAAA==&#10;">
                                  <v:textbox>
                                    <w:txbxContent>
                                      <w:p w:rsidRPr="006C2428" w:rsidR="005139F0" w:rsidP="002A49EF" w:rsidRDefault="005139F0" w14:paraId="7B0C87B2" w14:textId="77777777">
                                        <w:pPr>
                                          <w:rPr>
                                            <w:sz w:val="18"/>
                                            <w:szCs w:val="18"/>
                                          </w:rPr>
                                        </w:pPr>
                                        <w:r>
                                          <w:rPr>
                                            <w:sz w:val="18"/>
                                            <w:szCs w:val="18"/>
                                          </w:rPr>
                                          <w:t>200-300 mg</w:t>
                                        </w:r>
                                      </w:p>
                                      <w:p w:rsidR="005139F0" w:rsidP="002A49EF" w:rsidRDefault="005139F0" w14:paraId="44E871BC" w14:textId="77777777">
                                        <w:pPr>
                                          <w:spacing w:line="240" w:lineRule="auto"/>
                                        </w:pPr>
                                      </w:p>
                                      <w:p w:rsidR="005139F0" w:rsidP="002A49EF" w:rsidRDefault="005139F0" w14:paraId="144A5D23" w14:textId="77777777"/>
                                      <w:p w:rsidR="005139F0" w:rsidP="002A49EF" w:rsidRDefault="005139F0" w14:paraId="738610EB" w14:textId="77777777"/>
                                    </w:txbxContent>
                                  </v:textbox>
                                </v:shape>
                                <v:group id="Group 356" style="position:absolute;top:217088;width:815722;height:697312" coordsize="815722,697312" o:spid="_x0000_s10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FuZPxgAAANwAAAAPAAAAZHJzL2Rvd25yZXYueG1sRI9Ba4NAFITvhf6H5RV6&#10;a1YblGKzEQlt6SEEYgqlt4f7ohL3rbhbNf8+GwjkOMzMN8wqn00nRhpca1lBvIhAEFdWt1wr+Dl8&#10;vryBcB5ZY2eZFJzJQb5+fFhhpu3EexpLX4sAYZehgsb7PpPSVQ0ZdAvbEwfvaAeDPsihlnrAKcBN&#10;J1+jKJUGWw4LDfa0aag6lf9GwdeEU7GMP8bt6bg5/x2S3e82JqWen+biHYSn2d/Dt/a3VrBMUr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UW5k/GAAAA3AAA&#10;AA8AAAAAAAAAAAAAAAAAqQIAAGRycy9kb3ducmV2LnhtbFBLBQYAAAAABAAEAPoAAACcAwAAAAA=&#10;">
                                  <v:shape id="Text Box 2" style="position:absolute;left:13156;width:802005;height:282575;visibility:visible;mso-wrap-style:square;v-text-anchor:top" o:spid="_x0000_s1089"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sZoxAAA&#10;ANwAAAAPAAAAZHJzL2Rvd25yZXYueG1sRI9Ja8MwFITvhfwH8Qq5JVKXLHWthNJSyCml2SC3h/W8&#10;EOvJWErs/vsoEOhxmJlvmHTZ21pcqPWVYw1PYwWCOHOm4kLDbvs9moPwAdlg7Zg0/JGH5WLwkGJi&#10;XMe/dNmEQkQI+wQ1lCE0iZQ+K8miH7uGOHq5ay2GKNtCmha7CLe1fFZqKi1WHBdKbOizpOy0OVsN&#10;+3V+PLyqn+LLTprO9UqyfZNaDx/7j3cQgfrwH763V0bDy2QG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c7GaMQAAADcAAAADwAAAAAAAAAAAAAAAACXAgAAZHJzL2Rv&#10;d25yZXYueG1sUEsFBgAAAAAEAAQA9QAAAIgDAAAAAA==&#10;">
                                    <v:textbox>
                                      <w:txbxContent>
                                        <w:p w:rsidRPr="006C2428" w:rsidR="005139F0" w:rsidP="002A49EF" w:rsidRDefault="005139F0" w14:paraId="35F4EF48" w14:textId="77777777">
                                          <w:pPr>
                                            <w:rPr>
                                              <w:sz w:val="18"/>
                                              <w:szCs w:val="18"/>
                                            </w:rPr>
                                          </w:pPr>
                                          <w:r>
                                            <w:rPr>
                                              <w:sz w:val="18"/>
                                              <w:szCs w:val="18"/>
                                            </w:rPr>
                                            <w:t>300-400 mg</w:t>
                                          </w:r>
                                        </w:p>
                                        <w:p w:rsidR="005139F0" w:rsidP="002A49EF" w:rsidRDefault="005139F0" w14:paraId="637805D2" w14:textId="77777777">
                                          <w:pPr>
                                            <w:spacing w:line="240" w:lineRule="auto"/>
                                          </w:pPr>
                                        </w:p>
                                        <w:p w:rsidR="005139F0" w:rsidP="002A49EF" w:rsidRDefault="005139F0" w14:paraId="463F29E8" w14:textId="77777777"/>
                                        <w:p w:rsidR="005139F0" w:rsidP="002A49EF" w:rsidRDefault="005139F0" w14:paraId="3B7B4B86" w14:textId="77777777"/>
                                      </w:txbxContent>
                                    </v:textbox>
                                  </v:shape>
                                  <v:group id="Group 358" style="position:absolute;top:210509;width:815722;height:486803" coordsize="815722,486803" o:spid="_x0000_s10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xdemwwAAANwAAAAPAAAAZHJzL2Rvd25yZXYueG1sRE9Na8JAEL0X/A/LCL3V&#10;TSopJboGESs9BKFaEG9DdkxCsrMhuybx33cPBY+P973OJtOKgXpXW1YQLyIQxIXVNZcKfs9fb58g&#10;nEfW2FomBQ9ykG1mL2tMtR35h4aTL0UIYZeigsr7LpXSFRUZdAvbEQfuZnuDPsC+lLrHMYSbVr5H&#10;0Yc0WHNoqLCjXUVFc7obBYcRx+0y3g95c9s9rufkeMljUup1Pm1XIDxN/in+d39rBcskrA1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vF16bDAAAA3AAAAA8A&#10;AAAAAAAAAAAAAAAAqQIAAGRycy9kb3ducmV2LnhtbFBLBQYAAAAABAAEAPoAAACZAwAAAAA=&#10;">
                                    <v:shape id="Text Box 2" style="position:absolute;width:802005;height:282575;visibility:visible;mso-wrap-style:square;v-text-anchor:top" o:spid="_x0000_s1091"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feBxAAA&#10;ANwAAAAPAAAAZHJzL2Rvd25yZXYueG1sRI9Ba8JAFITvgv9heYI33dWqaOoqYin0VDGthd4e2WcS&#10;mn0bsquJ/74rCB6HmfmGWW87W4krNb50rGEyViCIM2dKzjV8f72PliB8QDZYOSYNN/Kw3fR7a0yM&#10;a/lI1zTkIkLYJ6ihCKFOpPRZQRb92NXE0Tu7xmKIssmlabCNcFvJqVILabHkuFBgTfuCsr/0YjWc&#10;Ps+/PzN1yN/svG5dpyTbldR6OOh2ryACdeEZfrQ/jIaX+Qr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x33gcQAAADcAAAADwAAAAAAAAAAAAAAAACXAgAAZHJzL2Rv&#10;d25yZXYueG1sUEsFBgAAAAAEAAQA9QAAAIgDAAAAAA==&#10;">
                                      <v:textbox>
                                        <w:txbxContent>
                                          <w:p w:rsidRPr="006C2428" w:rsidR="005139F0" w:rsidP="002A49EF" w:rsidRDefault="005139F0" w14:paraId="7D394CBD" w14:textId="77777777">
                                            <w:pPr>
                                              <w:rPr>
                                                <w:sz w:val="18"/>
                                                <w:szCs w:val="18"/>
                                              </w:rPr>
                                            </w:pPr>
                                            <w:r>
                                              <w:rPr>
                                                <w:sz w:val="18"/>
                                                <w:szCs w:val="18"/>
                                              </w:rPr>
                                              <w:t>400-500 mg</w:t>
                                            </w:r>
                                          </w:p>
                                          <w:p w:rsidR="005139F0" w:rsidP="002A49EF" w:rsidRDefault="005139F0" w14:paraId="3A0FF5F2" w14:textId="77777777">
                                            <w:pPr>
                                              <w:spacing w:line="240" w:lineRule="auto"/>
                                            </w:pPr>
                                          </w:p>
                                          <w:p w:rsidR="005139F0" w:rsidP="002A49EF" w:rsidRDefault="005139F0" w14:paraId="5630AD66" w14:textId="77777777"/>
                                          <w:p w:rsidR="005139F0" w:rsidP="002A49EF" w:rsidRDefault="005139F0" w14:paraId="61829076" w14:textId="77777777"/>
                                        </w:txbxContent>
                                      </v:textbox>
                                    </v:shape>
                                    <v:shape id="Text Box 2" style="position:absolute;left:13156;top:203931;width:802566;height:282872;visibility:visible;mso-wrap-style:square;v-text-anchor:top" o:spid="_x0000_s1092"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5ShwAAA&#10;ANwAAAAPAAAAZHJzL2Rvd25yZXYueG1sRE/LisIwFN0L8w/hDsxOE2dUtGOUQRFcKT5hdpfm2hab&#10;m9JEW//eLASXh/OezltbijvVvnCsod9TIIhTZwrONBwPq+4YhA/IBkvHpOFBHuazj84UE+Ma3tF9&#10;HzIRQ9gnqCEPoUqk9GlOFn3PVcSRu7jaYoiwzqSpsYnhtpTfSo2kxYJjQ44VLXJKr/ub1XDaXP7P&#10;A7XNlnZYNa5Vku1Eav312f79ggjUhrf45V4bDT+j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cS5ShwAAAANwAAAAPAAAAAAAAAAAAAAAAAJcCAABkcnMvZG93bnJl&#10;di54bWxQSwUGAAAAAAQABAD1AAAAhAMAAAAA&#10;">
                                      <v:textbox>
                                        <w:txbxContent>
                                          <w:p w:rsidRPr="006C2428" w:rsidR="005139F0" w:rsidP="002A49EF" w:rsidRDefault="005139F0" w14:paraId="18DEE022" w14:textId="77777777">
                                            <w:pPr>
                                              <w:rPr>
                                                <w:sz w:val="18"/>
                                                <w:szCs w:val="18"/>
                                              </w:rPr>
                                            </w:pPr>
                                            <w:r>
                                              <w:rPr>
                                                <w:sz w:val="18"/>
                                                <w:szCs w:val="18"/>
                                              </w:rPr>
                                              <w:t>500-1000 mg</w:t>
                                            </w:r>
                                          </w:p>
                                          <w:p w:rsidR="005139F0" w:rsidP="002A49EF" w:rsidRDefault="005139F0" w14:paraId="2BA226A1" w14:textId="77777777">
                                            <w:pPr>
                                              <w:spacing w:line="240" w:lineRule="auto"/>
                                            </w:pPr>
                                          </w:p>
                                          <w:p w:rsidR="005139F0" w:rsidP="002A49EF" w:rsidRDefault="005139F0" w14:paraId="17AD93B2" w14:textId="77777777"/>
                                          <w:p w:rsidR="005139F0" w:rsidP="002A49EF" w:rsidRDefault="005139F0" w14:paraId="0DE4B5B7" w14:textId="77777777"/>
                                        </w:txbxContent>
                                      </v:textbox>
                                    </v:shape>
                                  </v:group>
                                </v:group>
                              </v:group>
                            </v:group>
                          </v:group>
                        </v:group>
                      </v:group>
                    </v:group>
                  </v:group>
                </v:group>
                <v:group id="Group 361" style="position:absolute;top:1979768;width:1026233;height:335499" coordsize="1026233,335499" coordorigin=",-336" o:spid="_x0000_s109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k7SGxgAAANwAAAAPAAAAZHJzL2Rvd25yZXYueG1sRI/NasMwEITvgb6D2EJv&#10;ieyahOBGCcG0pQdTiFMovS3WxjaxVsZS/fP2VaCQ4zAz3zC7w2RaMVDvGssK4lUEgri0uuFKwdf5&#10;bbkF4TyyxtYyKZjJwWH/sNhhqu3IJxoKX4kAYZeigtr7LpXSlTUZdCvbEQfvYnuDPsi+krrHMcBN&#10;K5+jaCMNNhwWauwoq6m8Fr9GwfuI4zGJX4f8esnmn/P68zuPSamnx+n4AsLT5O/h//aHVpBsYr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STtIbGAAAA3AAA&#10;AA8AAAAAAAAAAAAAAAAAqQIAAGRycy9kb3ducmV2LnhtbFBLBQYAAAAABAAEAPoAAACcAwAAAAA=&#10;">
                  <v:shape id="Text Box 2" style="position:absolute;left:124959;top:-336;width:901274;height:335499;visibility:visible;mso-wrap-style:square;v-text-anchor:top" o:spid="_x0000_s1094"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Gf+8wwAA&#10;ANwAAAAPAAAAZHJzL2Rvd25yZXYueG1sRI/disIwFITvF3yHcARvFk39q1qNsgqKt/48wLE5tsXm&#10;pDRZW9/eLCx4OczMN8xq05pSPKl2hWUFw0EEgji1uuBMwfWy789BOI+ssbRMCl7kYLPufK0w0bbh&#10;Ez3PPhMBwi5BBbn3VSKlS3My6Aa2Ig7e3dYGfZB1JnWNTYCbUo6iKJYGCw4LOVa0yyl9nH+Ngvux&#10;+Z4umtvBX2enSbzFYnazL6V63fZnCcJT6z/h//ZRKxjHI/g7E46AXL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Gf+8wwAAANwAAAAPAAAAAAAAAAAAAAAAAJcCAABkcnMvZG93&#10;bnJldi54bWxQSwUGAAAAAAQABAD1AAAAhwMAAAAA&#10;">
                    <v:textbox>
                      <w:txbxContent>
                        <w:p w:rsidRPr="00846792" w:rsidR="005139F0" w:rsidP="002A49EF" w:rsidRDefault="005139F0" w14:paraId="2FF937D9" w14:textId="77777777">
                          <w:pPr>
                            <w:rPr>
                              <w:sz w:val="18"/>
                              <w:szCs w:val="18"/>
                            </w:rPr>
                          </w:pPr>
                          <w:r>
                            <w:rPr>
                              <w:sz w:val="18"/>
                              <w:szCs w:val="18"/>
                            </w:rPr>
                            <w:t>1000-1500 mg</w:t>
                          </w:r>
                        </w:p>
                      </w:txbxContent>
                    </v:textbox>
                  </v:shape>
                  <v:rect id="Rectangle 363" style="position:absolute;top:46049;width:176718;height:132556;visibility:visible;mso-wrap-style:none;v-text-anchor:middle" o:spid="_x0000_s1095"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5ntWxwAA&#10;ANwAAAAPAAAAZHJzL2Rvd25yZXYueG1sRI9Pa8JAFMTvQr/D8gq9lLppAzZGVykWQYqX2hxyfGSf&#10;STD7NmS3+eOndwsFj8PM/IZZb0fTiJ46V1tW8DqPQBAXVtdcKsh+9i8JCOeRNTaWScFEDrabh9ka&#10;U20H/qb+5EsRIOxSVFB536ZSuqIig25uW+LgnW1n0AfZlVJ3OAS4aeRbFC2kwZrDQoUt7SoqLqdf&#10;o+B5ac75e4KfybQ75vrrmF3zS6bU0+P4sQLhafT38H/7oBXEixj+zoQjID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uZ7VscAAADcAAAADwAAAAAAAAAAAAAAAACXAgAAZHJz&#10;L2Rvd25yZXYueG1sUEsFBgAAAAAEAAQA9QAAAIsDAAAAAA==&#10;">
                    <v:fill type="pattern" color2="#d9d9d9" o:title="" r:id="rId41"/>
                  </v:rect>
                </v:group>
              </v:group>
            </w:pict>
          </mc:Fallback>
        </mc:AlternateContent>
      </w:r>
    </w:p>
    <w:p w:rsidRPr="005B29E1" w:rsidR="002A49EF" w:rsidP="002A49EF" w:rsidRDefault="002A49EF" w14:paraId="711E34BA" w14:textId="77777777"/>
    <w:p w:rsidRPr="005B29E1" w:rsidR="002A49EF" w:rsidP="002A49EF" w:rsidRDefault="002A49EF" w14:paraId="2ED9BAB6" w14:textId="77777777">
      <w:r w:rsidRPr="005B29E1">
        <w:object w:dxaOrig="8640" w:dyaOrig="5760" w14:anchorId="0EA003E6">
          <v:shape id="_x0000_i1034" style="width:6in;height:4in" o:ole="" type="#_x0000_t75">
            <v:imagedata o:title="" r:id="rId42"/>
          </v:shape>
          <o:OLEObject Type="Embed" ProgID="MtbGraph.Document.16" ShapeID="_x0000_i1034" DrawAspect="Content" ObjectID="_1519882541" r:id="rId43"/>
        </w:object>
      </w:r>
    </w:p>
    <w:p w:rsidRPr="005B29E1" w:rsidR="002A49EF" w:rsidP="002A49EF" w:rsidRDefault="002A49EF" w14:paraId="71DC9B53" w14:textId="77777777">
      <w:r w:rsidRPr="005B29E1">
        <w:object w:dxaOrig="8640" w:dyaOrig="5760" w14:anchorId="2BC259B6">
          <v:shape id="_x0000_i1035" style="width:6in;height:4in" o:ole="" type="#_x0000_t75">
            <v:imagedata o:title="" r:id="rId44"/>
          </v:shape>
          <o:OLEObject Type="Embed" ProgID="MtbGraph.Document.16" ShapeID="_x0000_i1035" DrawAspect="Content" ObjectID="_1519882542" r:id="rId45"/>
        </w:object>
      </w:r>
    </w:p>
    <w:p w:rsidRPr="005B29E1" w:rsidR="002A49EF" w:rsidP="002A49EF" w:rsidRDefault="002A49EF" w14:paraId="373FBCBC" w14:textId="77777777"/>
    <w:p w:rsidRPr="005B29E1" w:rsidR="002A49EF" w:rsidP="002A49EF" w:rsidRDefault="002A49EF" w14:paraId="23383C42" w14:textId="77777777">
      <w:r w:rsidRPr="005B29E1">
        <w:object w:dxaOrig="8640" w:dyaOrig="5760" w14:anchorId="59F855B6">
          <v:shape id="_x0000_i1036" style="width:6in;height:4in" o:ole="" type="#_x0000_t75">
            <v:imagedata o:title="" r:id="rId46"/>
          </v:shape>
          <o:OLEObject Type="Embed" ProgID="MtbGraph.Document.16" ShapeID="_x0000_i1036" DrawAspect="Content" ObjectID="_1519882543" r:id="rId47"/>
        </w:object>
      </w:r>
    </w:p>
    <w:p w:rsidRPr="005B29E1" w:rsidR="002A49EF" w:rsidP="002A49EF" w:rsidRDefault="002A49EF" w14:paraId="3F6C8026" w14:textId="77777777">
      <w:r w:rsidRPr="005B29E1">
        <w:object w:dxaOrig="8640" w:dyaOrig="5760" w14:anchorId="26FD029B">
          <v:shape id="_x0000_i1037" style="width:6in;height:4in" o:ole="" type="#_x0000_t75">
            <v:imagedata o:title="" r:id="rId48"/>
          </v:shape>
          <o:OLEObject Type="Embed" ProgID="MtbGraph.Document.16" ShapeID="_x0000_i1037" DrawAspect="Content" ObjectID="_1519882544" r:id="rId49"/>
        </w:object>
      </w:r>
      <w:r w:rsidRPr="005B29E1">
        <w:br w:type="page"/>
      </w:r>
      <w:r w:rsidRPr="005B29E1">
        <w:object w:dxaOrig="8640" w:dyaOrig="5760" w14:anchorId="5359C5D4">
          <v:shape id="_x0000_i1038" style="width:6in;height:4in" o:ole="" type="#_x0000_t75">
            <v:imagedata o:title="" r:id="rId50"/>
          </v:shape>
          <o:OLEObject Type="Embed" ProgID="MtbGraph.Document.16" ShapeID="_x0000_i1038" DrawAspect="Content" ObjectID="_1519882545" r:id="rId51"/>
        </w:object>
      </w:r>
    </w:p>
    <w:p w:rsidRPr="005B29E1" w:rsidR="002A49EF" w:rsidP="002A49EF" w:rsidRDefault="002A49EF" w14:paraId="407D1948" w14:textId="77777777">
      <w:r w:rsidRPr="005B29E1">
        <w:object w:dxaOrig="8640" w:dyaOrig="5760" w14:anchorId="360747D5">
          <v:shape id="_x0000_i1039" style="width:6in;height:4in" o:ole="" type="#_x0000_t75">
            <v:imagedata o:title="" r:id="rId52"/>
          </v:shape>
          <o:OLEObject Type="Embed" ProgID="MtbGraph.Document.16" ShapeID="_x0000_i1039" DrawAspect="Content" ObjectID="_1519882546" r:id="rId53"/>
        </w:object>
      </w:r>
    </w:p>
    <w:p w:rsidRPr="005B29E1" w:rsidR="002A49EF" w:rsidP="002A49EF" w:rsidRDefault="002A49EF" w14:paraId="1A3FB314" w14:textId="77777777">
      <w:r w:rsidRPr="005B29E1">
        <w:br w:type="page"/>
      </w:r>
    </w:p>
    <w:p w:rsidRPr="005B29E1" w:rsidR="002A49EF" w:rsidP="002A49EF" w:rsidRDefault="002A49EF" w14:paraId="18C5CA87" w14:textId="77777777">
      <w:r w:rsidRPr="005B29E1">
        <w:object w:dxaOrig="8640" w:dyaOrig="5760" w14:anchorId="505B8CD8">
          <v:shape id="_x0000_i1040" style="width:6in;height:4in" o:ole="" type="#_x0000_t75">
            <v:imagedata o:title="" r:id="rId54"/>
          </v:shape>
          <o:OLEObject Type="Embed" ProgID="MtbGraph.Document.16" ShapeID="_x0000_i1040" DrawAspect="Content" ObjectID="_1519882547" r:id="rId55"/>
        </w:object>
      </w:r>
    </w:p>
    <w:p w:rsidRPr="005B29E1" w:rsidR="002A49EF" w:rsidP="002A49EF" w:rsidRDefault="002A49EF" w14:paraId="76F762B9" w14:textId="77777777">
      <w:r w:rsidRPr="005B29E1">
        <w:object w:dxaOrig="8640" w:dyaOrig="5760" w14:anchorId="63372BD5">
          <v:shape id="_x0000_i1041" style="width:6in;height:4in" o:ole="" type="#_x0000_t75">
            <v:imagedata o:title="" r:id="rId56"/>
          </v:shape>
          <o:OLEObject Type="Embed" ProgID="MtbGraph.Document.16" ShapeID="_x0000_i1041" DrawAspect="Content" ObjectID="_1519882548" r:id="rId57"/>
        </w:object>
      </w:r>
      <w:r w:rsidRPr="005B29E1">
        <w:br w:type="page"/>
      </w:r>
    </w:p>
    <w:p w:rsidRPr="005B29E1" w:rsidR="002A49EF" w:rsidP="002A49EF" w:rsidRDefault="002A49EF" w14:paraId="0B935091" w14:textId="77777777">
      <w:r w:rsidRPr="005B29E1">
        <w:rPr>
          <w:noProof/>
          <w:lang w:val="en-US"/>
        </w:rPr>
        <w:lastRenderedPageBreak/>
        <mc:AlternateContent>
          <mc:Choice Requires="wpg">
            <w:drawing>
              <wp:anchor distT="0" distB="0" distL="114300" distR="114300" simplePos="0" relativeHeight="251659264" behindDoc="0" locked="0" layoutInCell="1" allowOverlap="1" wp14:anchorId="569983C3" wp14:editId="5A60B391">
                <wp:simplePos x="0" y="0"/>
                <wp:positionH relativeFrom="column">
                  <wp:posOffset>1302527</wp:posOffset>
                </wp:positionH>
                <wp:positionV relativeFrom="paragraph">
                  <wp:posOffset>335499</wp:posOffset>
                </wp:positionV>
                <wp:extent cx="1623889" cy="3446780"/>
                <wp:effectExtent l="0" t="0" r="0" b="1270"/>
                <wp:wrapNone/>
                <wp:docPr id="292" name="Group 292"/>
                <wp:cNvGraphicFramePr/>
                <a:graphic xmlns:a="http://schemas.openxmlformats.org/drawingml/2006/main">
                  <a:graphicData uri="http://schemas.microsoft.com/office/word/2010/wordprocessingGroup">
                    <wpg:wgp>
                      <wpg:cNvGrpSpPr/>
                      <wpg:grpSpPr>
                        <a:xfrm>
                          <a:off x="0" y="0"/>
                          <a:ext cx="1623889" cy="3446780"/>
                          <a:chOff x="0" y="0"/>
                          <a:chExt cx="1118180" cy="2615033"/>
                        </a:xfrm>
                      </wpg:grpSpPr>
                      <wpg:grpSp>
                        <wpg:cNvPr id="293" name="Group 293"/>
                        <wpg:cNvGrpSpPr/>
                        <wpg:grpSpPr>
                          <a:xfrm>
                            <a:off x="0" y="0"/>
                            <a:ext cx="1118180" cy="2060107"/>
                            <a:chOff x="0" y="0"/>
                            <a:chExt cx="911848" cy="2240116"/>
                          </a:xfrm>
                        </wpg:grpSpPr>
                        <wpg:grpSp>
                          <wpg:cNvPr id="294" name="Group 294"/>
                          <wpg:cNvGrpSpPr/>
                          <wpg:grpSpPr>
                            <a:xfrm>
                              <a:off x="0" y="52628"/>
                              <a:ext cx="144725" cy="2065042"/>
                              <a:chOff x="0" y="0"/>
                              <a:chExt cx="144725" cy="2065042"/>
                            </a:xfrm>
                          </wpg:grpSpPr>
                          <wps:wsp>
                            <wps:cNvPr id="295" name="Rectangle 295"/>
                            <wps:cNvSpPr/>
                            <wps:spPr>
                              <a:xfrm>
                                <a:off x="0" y="0"/>
                                <a:ext cx="144725" cy="144725"/>
                              </a:xfrm>
                              <a:prstGeom prst="rect">
                                <a:avLst/>
                              </a:prstGeom>
                              <a:pattFill prst="wdUpDiag">
                                <a:fgClr>
                                  <a:sysClr val="windowText" lastClr="000000"/>
                                </a:fgClr>
                                <a:bgClr>
                                  <a:sysClr val="window" lastClr="FFFFFF"/>
                                </a:bgClr>
                              </a:pattFill>
                              <a:ln w="3175"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0" y="861772"/>
                                <a:ext cx="144145" cy="144145"/>
                              </a:xfrm>
                              <a:prstGeom prst="rect">
                                <a:avLst/>
                              </a:prstGeom>
                              <a:pattFill prst="ltHorz">
                                <a:fgClr>
                                  <a:sysClr val="windowText" lastClr="000000"/>
                                </a:fgClr>
                                <a:bgClr>
                                  <a:sysClr val="window" lastClr="FFFFFF">
                                    <a:lumMod val="50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97" name="Rectangle 297"/>
                            <wps:cNvSpPr/>
                            <wps:spPr>
                              <a:xfrm>
                                <a:off x="0" y="217087"/>
                                <a:ext cx="144145" cy="144145"/>
                              </a:xfrm>
                              <a:prstGeom prst="rect">
                                <a:avLst/>
                              </a:prstGeom>
                              <a:pattFill prst="pct5">
                                <a:fgClr>
                                  <a:sysClr val="windowText" lastClr="000000"/>
                                </a:fgClr>
                                <a:bgClr>
                                  <a:sysClr val="window" lastClr="FFFFFF">
                                    <a:lumMod val="85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98" name="Rectangle 298"/>
                            <wps:cNvSpPr/>
                            <wps:spPr>
                              <a:xfrm>
                                <a:off x="0" y="434175"/>
                                <a:ext cx="144145" cy="144145"/>
                              </a:xfrm>
                              <a:prstGeom prst="rect">
                                <a:avLst/>
                              </a:prstGeom>
                              <a:pattFill prst="ltHorz">
                                <a:fgClr>
                                  <a:sysClr val="windowText" lastClr="000000"/>
                                </a:fgClr>
                                <a:bgClr>
                                  <a:sysClr val="window" lastClr="FFFFFF"/>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99" name="Rectangle 299"/>
                            <wps:cNvSpPr/>
                            <wps:spPr>
                              <a:xfrm>
                                <a:off x="0" y="1072282"/>
                                <a:ext cx="144145" cy="144145"/>
                              </a:xfrm>
                              <a:prstGeom prst="rect">
                                <a:avLst/>
                              </a:prstGeom>
                              <a:solidFill>
                                <a:sysClr val="windowText" lastClr="000000"/>
                              </a:solid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00" name="Rectangle 300"/>
                            <wps:cNvSpPr/>
                            <wps:spPr>
                              <a:xfrm>
                                <a:off x="0" y="651263"/>
                                <a:ext cx="144145" cy="144145"/>
                              </a:xfrm>
                              <a:prstGeom prst="rect">
                                <a:avLst/>
                              </a:prstGeom>
                              <a:pattFill prst="openDmnd">
                                <a:fgClr>
                                  <a:sysClr val="windowText" lastClr="000000"/>
                                </a:fgClr>
                                <a:bgClr>
                                  <a:sysClr val="window" lastClr="FFFFFF">
                                    <a:lumMod val="85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01" name="Rectangle 301"/>
                            <wps:cNvSpPr/>
                            <wps:spPr>
                              <a:xfrm>
                                <a:off x="0" y="1289369"/>
                                <a:ext cx="144145" cy="144145"/>
                              </a:xfrm>
                              <a:prstGeom prst="rect">
                                <a:avLst/>
                              </a:prstGeom>
                              <a:solidFill>
                                <a:sysClr val="window" lastClr="FFFFFF"/>
                              </a:solid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02" name="Rectangle 302"/>
                            <wps:cNvSpPr/>
                            <wps:spPr>
                              <a:xfrm>
                                <a:off x="0" y="1499879"/>
                                <a:ext cx="144145" cy="144145"/>
                              </a:xfrm>
                              <a:prstGeom prst="rect">
                                <a:avLst/>
                              </a:prstGeom>
                              <a:solidFill>
                                <a:sysClr val="window" lastClr="FFFFFF">
                                  <a:lumMod val="85000"/>
                                </a:sysClr>
                              </a:solid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03" name="Rectangle 303"/>
                            <wps:cNvSpPr/>
                            <wps:spPr>
                              <a:xfrm>
                                <a:off x="0" y="1710388"/>
                                <a:ext cx="144145" cy="144145"/>
                              </a:xfrm>
                              <a:prstGeom prst="rect">
                                <a:avLst/>
                              </a:prstGeom>
                              <a:solidFill>
                                <a:sysClr val="window" lastClr="FFFFFF">
                                  <a:lumMod val="50000"/>
                                </a:sysClr>
                              </a:solid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04" name="Rectangle 304"/>
                            <wps:cNvSpPr/>
                            <wps:spPr>
                              <a:xfrm>
                                <a:off x="0" y="1920897"/>
                                <a:ext cx="144145" cy="144145"/>
                              </a:xfrm>
                              <a:prstGeom prst="rect">
                                <a:avLst/>
                              </a:prstGeom>
                              <a:pattFill prst="wdUpDiag">
                                <a:fgClr>
                                  <a:sysClr val="windowText" lastClr="000000"/>
                                </a:fgClr>
                                <a:bgClr>
                                  <a:sysClr val="window" lastClr="FFFFFF">
                                    <a:lumMod val="85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grpSp>
                        <wpg:grpSp>
                          <wpg:cNvPr id="305" name="Group 305"/>
                          <wpg:cNvGrpSpPr/>
                          <wpg:grpSpPr>
                            <a:xfrm>
                              <a:off x="92098" y="0"/>
                              <a:ext cx="819750" cy="2240116"/>
                              <a:chOff x="6578" y="0"/>
                              <a:chExt cx="819750" cy="2240116"/>
                            </a:xfrm>
                          </wpg:grpSpPr>
                          <wps:wsp>
                            <wps:cNvPr id="306" name="Text Box 2"/>
                            <wps:cNvSpPr txBox="1">
                              <a:spLocks noChangeArrowheads="1"/>
                            </wps:cNvSpPr>
                            <wps:spPr bwMode="auto">
                              <a:xfrm>
                                <a:off x="13156" y="0"/>
                                <a:ext cx="802566" cy="282872"/>
                              </a:xfrm>
                              <a:prstGeom prst="rect">
                                <a:avLst/>
                              </a:prstGeom>
                              <a:noFill/>
                              <a:ln w="9525">
                                <a:noFill/>
                                <a:miter lim="800000"/>
                                <a:headEnd/>
                                <a:tailEnd/>
                              </a:ln>
                            </wps:spPr>
                            <wps:txbx>
                              <w:txbxContent>
                                <w:p w:rsidRPr="006C2428" w:rsidR="005139F0" w:rsidP="002A49EF" w:rsidRDefault="005139F0" w14:paraId="7D960BAA" w14:textId="77777777">
                                  <w:pPr>
                                    <w:rPr>
                                      <w:sz w:val="18"/>
                                      <w:szCs w:val="18"/>
                                    </w:rPr>
                                  </w:pPr>
                                  <w:proofErr w:type="spellStart"/>
                                  <w:r w:rsidRPr="006C2428">
                                    <w:rPr>
                                      <w:sz w:val="18"/>
                                      <w:szCs w:val="18"/>
                                    </w:rPr>
                                    <w:t>Polycheates</w:t>
                                  </w:r>
                                  <w:proofErr w:type="spellEnd"/>
                                </w:p>
                                <w:p w:rsidR="005139F0" w:rsidP="002A49EF" w:rsidRDefault="005139F0" w14:paraId="004A6A6E" w14:textId="77777777">
                                  <w:pPr>
                                    <w:spacing w:line="240" w:lineRule="auto"/>
                                  </w:pPr>
                                </w:p>
                                <w:p w:rsidR="005139F0" w:rsidP="002A49EF" w:rsidRDefault="005139F0" w14:paraId="41E1A034" w14:textId="77777777"/>
                                <w:p w:rsidR="005139F0" w:rsidP="002A49EF" w:rsidRDefault="005139F0" w14:paraId="07CBC51C" w14:textId="77777777"/>
                              </w:txbxContent>
                            </wps:txbx>
                            <wps:bodyPr rot="0" vert="horz" wrap="square" lIns="91440" tIns="45720" rIns="91440" bIns="45720" anchor="t" anchorCtr="0">
                              <a:noAutofit/>
                            </wps:bodyPr>
                          </wps:wsp>
                          <wpg:grpSp>
                            <wpg:cNvPr id="308" name="Group 308"/>
                            <wpg:cNvGrpSpPr/>
                            <wpg:grpSpPr>
                              <a:xfrm>
                                <a:off x="6578" y="217088"/>
                                <a:ext cx="819750" cy="2023028"/>
                                <a:chOff x="6578" y="0"/>
                                <a:chExt cx="819750" cy="2023028"/>
                              </a:xfrm>
                            </wpg:grpSpPr>
                            <wps:wsp>
                              <wps:cNvPr id="309" name="Text Box 2"/>
                              <wps:cNvSpPr txBox="1">
                                <a:spLocks noChangeArrowheads="1"/>
                              </wps:cNvSpPr>
                              <wps:spPr bwMode="auto">
                                <a:xfrm>
                                  <a:off x="13156" y="0"/>
                                  <a:ext cx="802005" cy="282575"/>
                                </a:xfrm>
                                <a:prstGeom prst="rect">
                                  <a:avLst/>
                                </a:prstGeom>
                                <a:noFill/>
                                <a:ln w="9525">
                                  <a:noFill/>
                                  <a:miter lim="800000"/>
                                  <a:headEnd/>
                                  <a:tailEnd/>
                                </a:ln>
                              </wps:spPr>
                              <wps:txbx>
                                <w:txbxContent>
                                  <w:p w:rsidRPr="006C2428" w:rsidR="005139F0" w:rsidP="002A49EF" w:rsidRDefault="005139F0" w14:paraId="7D1D0B51" w14:textId="77777777">
                                    <w:pPr>
                                      <w:rPr>
                                        <w:sz w:val="18"/>
                                        <w:szCs w:val="18"/>
                                      </w:rPr>
                                    </w:pPr>
                                    <w:r>
                                      <w:rPr>
                                        <w:sz w:val="18"/>
                                        <w:szCs w:val="18"/>
                                      </w:rPr>
                                      <w:t>Fish</w:t>
                                    </w:r>
                                  </w:p>
                                  <w:p w:rsidR="005139F0" w:rsidP="002A49EF" w:rsidRDefault="005139F0" w14:paraId="5E482746" w14:textId="77777777">
                                    <w:pPr>
                                      <w:spacing w:line="240" w:lineRule="auto"/>
                                    </w:pPr>
                                  </w:p>
                                  <w:p w:rsidR="005139F0" w:rsidP="002A49EF" w:rsidRDefault="005139F0" w14:paraId="11178438" w14:textId="77777777"/>
                                  <w:p w:rsidR="005139F0" w:rsidP="002A49EF" w:rsidRDefault="005139F0" w14:paraId="4E381F60" w14:textId="77777777"/>
                                </w:txbxContent>
                              </wps:txbx>
                              <wps:bodyPr rot="0" vert="horz" wrap="square" lIns="91440" tIns="45720" rIns="91440" bIns="45720" anchor="t" anchorCtr="0">
                                <a:noAutofit/>
                              </wps:bodyPr>
                            </wps:wsp>
                            <wpg:grpSp>
                              <wpg:cNvPr id="310" name="Group 310"/>
                              <wpg:cNvGrpSpPr/>
                              <wpg:grpSpPr>
                                <a:xfrm>
                                  <a:off x="6578" y="230245"/>
                                  <a:ext cx="819750" cy="1792783"/>
                                  <a:chOff x="6578" y="0"/>
                                  <a:chExt cx="819750" cy="1792783"/>
                                </a:xfrm>
                              </wpg:grpSpPr>
                              <wps:wsp>
                                <wps:cNvPr id="311"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7A07D437" w14:textId="77777777">
                                      <w:pPr>
                                        <w:rPr>
                                          <w:sz w:val="18"/>
                                          <w:szCs w:val="18"/>
                                        </w:rPr>
                                      </w:pPr>
                                      <w:r>
                                        <w:rPr>
                                          <w:sz w:val="18"/>
                                          <w:szCs w:val="18"/>
                                        </w:rPr>
                                        <w:t>Crab</w:t>
                                      </w:r>
                                    </w:p>
                                    <w:p w:rsidR="005139F0" w:rsidP="002A49EF" w:rsidRDefault="005139F0" w14:paraId="19654BA0" w14:textId="77777777">
                                      <w:pPr>
                                        <w:spacing w:line="240" w:lineRule="auto"/>
                                      </w:pPr>
                                    </w:p>
                                    <w:p w:rsidR="005139F0" w:rsidP="002A49EF" w:rsidRDefault="005139F0" w14:paraId="5E130686" w14:textId="77777777"/>
                                    <w:p w:rsidR="005139F0" w:rsidP="002A49EF" w:rsidRDefault="005139F0" w14:paraId="1AEE34DF" w14:textId="77777777"/>
                                  </w:txbxContent>
                                </wps:txbx>
                                <wps:bodyPr rot="0" vert="horz" wrap="square" lIns="91440" tIns="45720" rIns="91440" bIns="45720" anchor="t" anchorCtr="0">
                                  <a:noAutofit/>
                                </wps:bodyPr>
                              </wps:wsp>
                              <wpg:grpSp>
                                <wpg:cNvPr id="312" name="Group 312"/>
                                <wpg:cNvGrpSpPr/>
                                <wpg:grpSpPr>
                                  <a:xfrm>
                                    <a:off x="6578" y="217087"/>
                                    <a:ext cx="819750" cy="1575696"/>
                                    <a:chOff x="6578" y="0"/>
                                    <a:chExt cx="819750" cy="1575696"/>
                                  </a:xfrm>
                                </wpg:grpSpPr>
                                <wps:wsp>
                                  <wps:cNvPr id="313"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257690C4" w14:textId="77777777">
                                        <w:pPr>
                                          <w:rPr>
                                            <w:sz w:val="18"/>
                                            <w:szCs w:val="18"/>
                                          </w:rPr>
                                        </w:pPr>
                                        <w:r>
                                          <w:rPr>
                                            <w:sz w:val="18"/>
                                            <w:szCs w:val="18"/>
                                          </w:rPr>
                                          <w:t>Crustacean</w:t>
                                        </w:r>
                                      </w:p>
                                      <w:p w:rsidR="005139F0" w:rsidP="002A49EF" w:rsidRDefault="005139F0" w14:paraId="509C8419" w14:textId="77777777">
                                        <w:pPr>
                                          <w:spacing w:line="240" w:lineRule="auto"/>
                                        </w:pPr>
                                      </w:p>
                                      <w:p w:rsidR="005139F0" w:rsidP="002A49EF" w:rsidRDefault="005139F0" w14:paraId="1F848535" w14:textId="77777777"/>
                                      <w:p w:rsidR="005139F0" w:rsidP="002A49EF" w:rsidRDefault="005139F0" w14:paraId="39F6F8BA" w14:textId="77777777"/>
                                    </w:txbxContent>
                                  </wps:txbx>
                                  <wps:bodyPr rot="0" vert="horz" wrap="square" lIns="91440" tIns="45720" rIns="91440" bIns="45720" anchor="t" anchorCtr="0">
                                    <a:noAutofit/>
                                  </wps:bodyPr>
                                </wps:wsp>
                                <wpg:grpSp>
                                  <wpg:cNvPr id="314" name="Group 314"/>
                                  <wpg:cNvGrpSpPr/>
                                  <wpg:grpSpPr>
                                    <a:xfrm>
                                      <a:off x="6578" y="210510"/>
                                      <a:ext cx="819750" cy="1365186"/>
                                      <a:chOff x="6578" y="0"/>
                                      <a:chExt cx="819750" cy="1365186"/>
                                    </a:xfrm>
                                  </wpg:grpSpPr>
                                  <wps:wsp>
                                    <wps:cNvPr id="315"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64AC1753" w14:textId="77777777">
                                          <w:pPr>
                                            <w:rPr>
                                              <w:sz w:val="18"/>
                                              <w:szCs w:val="18"/>
                                            </w:rPr>
                                          </w:pPr>
                                          <w:proofErr w:type="spellStart"/>
                                          <w:r>
                                            <w:rPr>
                                              <w:sz w:val="18"/>
                                              <w:szCs w:val="18"/>
                                            </w:rPr>
                                            <w:t>Mollusks</w:t>
                                          </w:r>
                                          <w:proofErr w:type="spellEnd"/>
                                        </w:p>
                                        <w:p w:rsidR="005139F0" w:rsidP="002A49EF" w:rsidRDefault="005139F0" w14:paraId="3907A85D" w14:textId="77777777">
                                          <w:pPr>
                                            <w:spacing w:line="240" w:lineRule="auto"/>
                                          </w:pPr>
                                        </w:p>
                                        <w:p w:rsidR="005139F0" w:rsidP="002A49EF" w:rsidRDefault="005139F0" w14:paraId="75D2D01F" w14:textId="77777777"/>
                                        <w:p w:rsidR="005139F0" w:rsidP="002A49EF" w:rsidRDefault="005139F0" w14:paraId="33873B62" w14:textId="77777777"/>
                                      </w:txbxContent>
                                    </wps:txbx>
                                    <wps:bodyPr rot="0" vert="horz" wrap="square" lIns="91440" tIns="45720" rIns="91440" bIns="45720" anchor="t" anchorCtr="0">
                                      <a:noAutofit/>
                                    </wps:bodyPr>
                                  </wps:wsp>
                                  <wpg:grpSp>
                                    <wpg:cNvPr id="316" name="Group 316"/>
                                    <wpg:cNvGrpSpPr/>
                                    <wpg:grpSpPr>
                                      <a:xfrm>
                                        <a:off x="6578" y="197352"/>
                                        <a:ext cx="819750" cy="1167834"/>
                                        <a:chOff x="6578" y="0"/>
                                        <a:chExt cx="819750" cy="1167834"/>
                                      </a:xfrm>
                                    </wpg:grpSpPr>
                                    <wps:wsp>
                                      <wps:cNvPr id="317" name="Text Box 2"/>
                                      <wps:cNvSpPr txBox="1">
                                        <a:spLocks noChangeArrowheads="1"/>
                                      </wps:cNvSpPr>
                                      <wps:spPr bwMode="auto">
                                        <a:xfrm>
                                          <a:off x="6578" y="0"/>
                                          <a:ext cx="802005" cy="282575"/>
                                        </a:xfrm>
                                        <a:prstGeom prst="rect">
                                          <a:avLst/>
                                        </a:prstGeom>
                                        <a:noFill/>
                                        <a:ln w="9525">
                                          <a:noFill/>
                                          <a:miter lim="800000"/>
                                          <a:headEnd/>
                                          <a:tailEnd/>
                                        </a:ln>
                                      </wps:spPr>
                                      <wps:txbx>
                                        <w:txbxContent>
                                          <w:p w:rsidRPr="006C2428" w:rsidR="005139F0" w:rsidP="002A49EF" w:rsidRDefault="005139F0" w14:paraId="5BFFCF69" w14:textId="77777777">
                                            <w:pPr>
                                              <w:rPr>
                                                <w:sz w:val="18"/>
                                                <w:szCs w:val="18"/>
                                              </w:rPr>
                                            </w:pPr>
                                            <w:r>
                                              <w:rPr>
                                                <w:sz w:val="18"/>
                                                <w:szCs w:val="18"/>
                                              </w:rPr>
                                              <w:t>Echinoderm</w:t>
                                            </w:r>
                                          </w:p>
                                          <w:p w:rsidR="005139F0" w:rsidP="002A49EF" w:rsidRDefault="005139F0" w14:paraId="7FC4D2B8" w14:textId="77777777">
                                            <w:pPr>
                                              <w:spacing w:line="240" w:lineRule="auto"/>
                                            </w:pPr>
                                          </w:p>
                                          <w:p w:rsidR="005139F0" w:rsidP="002A49EF" w:rsidRDefault="005139F0" w14:paraId="3CD4EC68" w14:textId="77777777"/>
                                          <w:p w:rsidR="005139F0" w:rsidP="002A49EF" w:rsidRDefault="005139F0" w14:paraId="4F7E2C85" w14:textId="77777777"/>
                                        </w:txbxContent>
                                      </wps:txbx>
                                      <wps:bodyPr rot="0" vert="horz" wrap="square" lIns="91440" tIns="45720" rIns="91440" bIns="45720" anchor="t" anchorCtr="0">
                                        <a:noAutofit/>
                                      </wps:bodyPr>
                                    </wps:wsp>
                                    <wpg:grpSp>
                                      <wpg:cNvPr id="318" name="Group 318"/>
                                      <wpg:cNvGrpSpPr/>
                                      <wpg:grpSpPr>
                                        <a:xfrm>
                                          <a:off x="13156" y="223666"/>
                                          <a:ext cx="813172" cy="944168"/>
                                          <a:chOff x="13156" y="0"/>
                                          <a:chExt cx="813172" cy="944168"/>
                                        </a:xfrm>
                                      </wpg:grpSpPr>
                                      <wps:wsp>
                                        <wps:cNvPr id="319" name="Text Box 2"/>
                                        <wps:cNvSpPr txBox="1">
                                          <a:spLocks noChangeArrowheads="1"/>
                                        </wps:cNvSpPr>
                                        <wps:spPr bwMode="auto">
                                          <a:xfrm>
                                            <a:off x="13156" y="0"/>
                                            <a:ext cx="802005" cy="282575"/>
                                          </a:xfrm>
                                          <a:prstGeom prst="rect">
                                            <a:avLst/>
                                          </a:prstGeom>
                                          <a:noFill/>
                                          <a:ln w="9525">
                                            <a:noFill/>
                                            <a:miter lim="800000"/>
                                            <a:headEnd/>
                                            <a:tailEnd/>
                                          </a:ln>
                                        </wps:spPr>
                                        <wps:txbx>
                                          <w:txbxContent>
                                            <w:p w:rsidRPr="006C2428" w:rsidR="005139F0" w:rsidP="002A49EF" w:rsidRDefault="005139F0" w14:paraId="38072667" w14:textId="77777777">
                                              <w:pPr>
                                                <w:rPr>
                                                  <w:sz w:val="18"/>
                                                  <w:szCs w:val="18"/>
                                                </w:rPr>
                                              </w:pPr>
                                              <w:r>
                                                <w:rPr>
                                                  <w:sz w:val="18"/>
                                                  <w:szCs w:val="18"/>
                                                </w:rPr>
                                                <w:t>Plant</w:t>
                                              </w:r>
                                            </w:p>
                                            <w:p w:rsidR="005139F0" w:rsidP="002A49EF" w:rsidRDefault="005139F0" w14:paraId="05591025" w14:textId="77777777">
                                              <w:pPr>
                                                <w:spacing w:line="240" w:lineRule="auto"/>
                                              </w:pPr>
                                            </w:p>
                                            <w:p w:rsidR="005139F0" w:rsidP="002A49EF" w:rsidRDefault="005139F0" w14:paraId="44CCFCEF" w14:textId="77777777"/>
                                            <w:p w:rsidR="005139F0" w:rsidP="002A49EF" w:rsidRDefault="005139F0" w14:paraId="07103E16" w14:textId="77777777"/>
                                          </w:txbxContent>
                                        </wps:txbx>
                                        <wps:bodyPr rot="0" vert="horz" wrap="square" lIns="91440" tIns="45720" rIns="91440" bIns="45720" anchor="t" anchorCtr="0">
                                          <a:noAutofit/>
                                        </wps:bodyPr>
                                      </wps:wsp>
                                      <wpg:grpSp>
                                        <wpg:cNvPr id="320" name="Group 320"/>
                                        <wpg:cNvGrpSpPr/>
                                        <wpg:grpSpPr>
                                          <a:xfrm>
                                            <a:off x="13156" y="217088"/>
                                            <a:ext cx="813172" cy="727080"/>
                                            <a:chOff x="13156" y="0"/>
                                            <a:chExt cx="813172" cy="727080"/>
                                          </a:xfrm>
                                        </wpg:grpSpPr>
                                        <wps:wsp>
                                          <wps:cNvPr id="321" name="Text Box 2"/>
                                          <wps:cNvSpPr txBox="1">
                                            <a:spLocks noChangeArrowheads="1"/>
                                          </wps:cNvSpPr>
                                          <wps:spPr bwMode="auto">
                                            <a:xfrm>
                                              <a:off x="13156" y="0"/>
                                              <a:ext cx="802005" cy="282575"/>
                                            </a:xfrm>
                                            <a:prstGeom prst="rect">
                                              <a:avLst/>
                                            </a:prstGeom>
                                            <a:noFill/>
                                            <a:ln w="9525">
                                              <a:noFill/>
                                              <a:miter lim="800000"/>
                                              <a:headEnd/>
                                              <a:tailEnd/>
                                            </a:ln>
                                          </wps:spPr>
                                          <wps:txbx>
                                            <w:txbxContent>
                                              <w:p w:rsidRPr="006C2428" w:rsidR="005139F0" w:rsidP="002A49EF" w:rsidRDefault="005139F0" w14:paraId="19FBED87" w14:textId="77777777">
                                                <w:pPr>
                                                  <w:rPr>
                                                    <w:sz w:val="18"/>
                                                    <w:szCs w:val="18"/>
                                                  </w:rPr>
                                                </w:pPr>
                                                <w:r>
                                                  <w:rPr>
                                                    <w:sz w:val="18"/>
                                                    <w:szCs w:val="18"/>
                                                  </w:rPr>
                                                  <w:t>Eggs</w:t>
                                                </w:r>
                                              </w:p>
                                              <w:p w:rsidR="005139F0" w:rsidP="002A49EF" w:rsidRDefault="005139F0" w14:paraId="70D420FE" w14:textId="77777777">
                                                <w:pPr>
                                                  <w:spacing w:line="240" w:lineRule="auto"/>
                                                </w:pPr>
                                              </w:p>
                                              <w:p w:rsidR="005139F0" w:rsidP="002A49EF" w:rsidRDefault="005139F0" w14:paraId="15029F05" w14:textId="77777777"/>
                                              <w:p w:rsidR="005139F0" w:rsidP="002A49EF" w:rsidRDefault="005139F0" w14:paraId="209B4847" w14:textId="77777777"/>
                                            </w:txbxContent>
                                          </wps:txbx>
                                          <wps:bodyPr rot="0" vert="horz" wrap="square" lIns="91440" tIns="45720" rIns="91440" bIns="45720" anchor="t" anchorCtr="0">
                                            <a:noAutofit/>
                                          </wps:bodyPr>
                                        </wps:wsp>
                                        <wpg:grpSp>
                                          <wpg:cNvPr id="322" name="Group 322"/>
                                          <wpg:cNvGrpSpPr/>
                                          <wpg:grpSpPr>
                                            <a:xfrm>
                                              <a:off x="16370" y="219097"/>
                                              <a:ext cx="809958" cy="507983"/>
                                              <a:chOff x="16370" y="8588"/>
                                              <a:chExt cx="809958" cy="507983"/>
                                            </a:xfrm>
                                          </wpg:grpSpPr>
                                          <wps:wsp>
                                            <wps:cNvPr id="323" name="Text Box 2"/>
                                            <wps:cNvSpPr txBox="1">
                                              <a:spLocks noChangeArrowheads="1"/>
                                            </wps:cNvSpPr>
                                            <wps:spPr bwMode="auto">
                                              <a:xfrm>
                                                <a:off x="16370" y="8588"/>
                                                <a:ext cx="802005" cy="282575"/>
                                              </a:xfrm>
                                              <a:prstGeom prst="rect">
                                                <a:avLst/>
                                              </a:prstGeom>
                                              <a:noFill/>
                                              <a:ln w="9525">
                                                <a:noFill/>
                                                <a:miter lim="800000"/>
                                                <a:headEnd/>
                                                <a:tailEnd/>
                                              </a:ln>
                                            </wps:spPr>
                                            <wps:txbx>
                                              <w:txbxContent>
                                                <w:p w:rsidRPr="006C2428" w:rsidR="005139F0" w:rsidP="002A49EF" w:rsidRDefault="005139F0" w14:paraId="61BFD285" w14:textId="77777777">
                                                  <w:pPr>
                                                    <w:rPr>
                                                      <w:sz w:val="18"/>
                                                      <w:szCs w:val="18"/>
                                                    </w:rPr>
                                                  </w:pPr>
                                                  <w:r>
                                                    <w:rPr>
                                                      <w:sz w:val="18"/>
                                                      <w:szCs w:val="18"/>
                                                    </w:rPr>
                                                    <w:t>Human-made</w:t>
                                                  </w:r>
                                                </w:p>
                                                <w:p w:rsidR="005139F0" w:rsidP="002A49EF" w:rsidRDefault="005139F0" w14:paraId="16FC13BC" w14:textId="77777777">
                                                  <w:pPr>
                                                    <w:spacing w:line="240" w:lineRule="auto"/>
                                                  </w:pPr>
                                                </w:p>
                                                <w:p w:rsidR="005139F0" w:rsidP="002A49EF" w:rsidRDefault="005139F0" w14:paraId="5F8DC5DF" w14:textId="77777777"/>
                                                <w:p w:rsidR="005139F0" w:rsidP="002A49EF" w:rsidRDefault="005139F0" w14:paraId="5CECED27" w14:textId="77777777"/>
                                              </w:txbxContent>
                                            </wps:txbx>
                                            <wps:bodyPr rot="0" vert="horz" wrap="square" lIns="91440" tIns="45720" rIns="91440" bIns="45720" anchor="t" anchorCtr="0">
                                              <a:noAutofit/>
                                            </wps:bodyPr>
                                          </wps:wsp>
                                          <wps:wsp>
                                            <wps:cNvPr id="324" name="Text Box 2"/>
                                            <wps:cNvSpPr txBox="1">
                                              <a:spLocks noChangeArrowheads="1"/>
                                            </wps:cNvSpPr>
                                            <wps:spPr bwMode="auto">
                                              <a:xfrm>
                                                <a:off x="23762" y="233699"/>
                                                <a:ext cx="802566" cy="282872"/>
                                              </a:xfrm>
                                              <a:prstGeom prst="rect">
                                                <a:avLst/>
                                              </a:prstGeom>
                                              <a:noFill/>
                                              <a:ln w="9525">
                                                <a:noFill/>
                                                <a:miter lim="800000"/>
                                                <a:headEnd/>
                                                <a:tailEnd/>
                                              </a:ln>
                                            </wps:spPr>
                                            <wps:txbx>
                                              <w:txbxContent>
                                                <w:p w:rsidRPr="006C2428" w:rsidR="005139F0" w:rsidP="002A49EF" w:rsidRDefault="005139F0" w14:paraId="6CDB0B08" w14:textId="77777777">
                                                  <w:pPr>
                                                    <w:rPr>
                                                      <w:sz w:val="18"/>
                                                      <w:szCs w:val="18"/>
                                                    </w:rPr>
                                                  </w:pPr>
                                                  <w:r>
                                                    <w:rPr>
                                                      <w:sz w:val="18"/>
                                                      <w:szCs w:val="18"/>
                                                    </w:rPr>
                                                    <w:t>Detritus</w:t>
                                                  </w:r>
                                                </w:p>
                                                <w:p w:rsidR="005139F0" w:rsidP="002A49EF" w:rsidRDefault="005139F0" w14:paraId="2A4327EC" w14:textId="77777777">
                                                  <w:pPr>
                                                    <w:spacing w:line="240" w:lineRule="auto"/>
                                                  </w:pPr>
                                                </w:p>
                                                <w:p w:rsidR="005139F0" w:rsidP="002A49EF" w:rsidRDefault="005139F0" w14:paraId="6D5F3F81" w14:textId="77777777"/>
                                                <w:p w:rsidR="005139F0" w:rsidP="002A49EF" w:rsidRDefault="005139F0" w14:paraId="7A142F98" w14:textId="77777777"/>
                                              </w:txbxContent>
                                            </wps:txbx>
                                            <wps:bodyPr rot="0" vert="horz" wrap="square" lIns="91440" tIns="45720" rIns="91440" bIns="45720" anchor="t" anchorCtr="0">
                                              <a:noAutofit/>
                                            </wps:bodyPr>
                                          </wps:wsp>
                                        </wpg:grpSp>
                                      </wpg:grpSp>
                                    </wpg:grpSp>
                                  </wpg:grpSp>
                                </wpg:grpSp>
                              </wpg:grpSp>
                            </wpg:grpSp>
                          </wpg:grpSp>
                        </wpg:grpSp>
                      </wpg:grpSp>
                      <wpg:grpSp>
                        <wpg:cNvPr id="325" name="Group 325"/>
                        <wpg:cNvGrpSpPr/>
                        <wpg:grpSpPr>
                          <a:xfrm>
                            <a:off x="0" y="1979729"/>
                            <a:ext cx="910428" cy="635304"/>
                            <a:chOff x="0" y="-375"/>
                            <a:chExt cx="910428" cy="635304"/>
                          </a:xfrm>
                        </wpg:grpSpPr>
                        <wps:wsp>
                          <wps:cNvPr id="326" name="Text Box 2"/>
                          <wps:cNvSpPr txBox="1">
                            <a:spLocks noChangeArrowheads="1"/>
                          </wps:cNvSpPr>
                          <wps:spPr bwMode="auto">
                            <a:xfrm>
                              <a:off x="124952" y="-375"/>
                              <a:ext cx="785476" cy="635304"/>
                            </a:xfrm>
                            <a:prstGeom prst="rect">
                              <a:avLst/>
                            </a:prstGeom>
                            <a:solidFill>
                              <a:srgbClr val="FFFFFF"/>
                            </a:solidFill>
                            <a:ln w="9525">
                              <a:noFill/>
                              <a:miter lim="800000"/>
                              <a:headEnd/>
                              <a:tailEnd/>
                            </a:ln>
                          </wps:spPr>
                          <wps:txbx>
                            <w:txbxContent>
                              <w:p w:rsidR="005139F0" w:rsidP="002A49EF" w:rsidRDefault="005139F0" w14:paraId="19B92165" w14:textId="77777777">
                                <w:pPr>
                                  <w:rPr>
                                    <w:sz w:val="18"/>
                                    <w:szCs w:val="18"/>
                                  </w:rPr>
                                </w:pPr>
                                <w:r>
                                  <w:rPr>
                                    <w:sz w:val="18"/>
                                    <w:szCs w:val="18"/>
                                  </w:rPr>
                                  <w:t>Insect</w:t>
                                </w:r>
                              </w:p>
                              <w:p w:rsidRPr="00846792" w:rsidR="005139F0" w:rsidP="002A49EF" w:rsidRDefault="005139F0" w14:paraId="6E42E8BE" w14:textId="77777777">
                                <w:pPr>
                                  <w:rPr>
                                    <w:sz w:val="18"/>
                                    <w:szCs w:val="18"/>
                                  </w:rPr>
                                </w:pPr>
                                <w:r>
                                  <w:rPr>
                                    <w:sz w:val="18"/>
                                    <w:szCs w:val="18"/>
                                  </w:rPr>
                                  <w:t>Other</w:t>
                                </w:r>
                              </w:p>
                            </w:txbxContent>
                          </wps:txbx>
                          <wps:bodyPr rot="0" vert="horz" wrap="square" lIns="91440" tIns="45720" rIns="91440" bIns="45720" anchor="t" anchorCtr="0">
                            <a:noAutofit/>
                          </wps:bodyPr>
                        </wps:wsp>
                        <wps:wsp>
                          <wps:cNvPr id="327" name="Rectangle 327"/>
                          <wps:cNvSpPr/>
                          <wps:spPr>
                            <a:xfrm>
                              <a:off x="0" y="46049"/>
                              <a:ext cx="176718" cy="132556"/>
                            </a:xfrm>
                            <a:prstGeom prst="rect">
                              <a:avLst/>
                            </a:prstGeom>
                            <a:pattFill prst="pct5">
                              <a:fgClr>
                                <a:sysClr val="windowText" lastClr="000000"/>
                              </a:fgClr>
                              <a:bgClr>
                                <a:sysClr val="window" lastClr="FFFFFF">
                                  <a:lumMod val="50000"/>
                                </a:sysClr>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w14:anchorId="4E9E350A">
              <v:group id="Group 292" style="position:absolute;margin-left:102.55pt;margin-top:26.4pt;width:127.85pt;height:271.4pt;z-index:251659264;mso-width-relative:margin;mso-height-relative:margin" coordsize="1118180,2615033" o:spid="_x0000_s109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">
                <v:group id="Group 293" style="position:absolute;width:1118180;height:2060107" coordsize="911848,2240116" o:spid="_x0000_s10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OfDQ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yTO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g58NDGAAAA3AAA&#10;AA8AAAAAAAAAAAAAAAAAqQIAAGRycy9kb3ducmV2LnhtbFBLBQYAAAAABAAEAPoAAACcAwAAAAA=&#10;">
                  <v:group id="Group 294" style="position:absolute;top:52628;width:144725;height:2065042" coordsize="144725,2065042" o:spid="_x0000_s10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0GikxQAAANwAAAAPAAAAZHJzL2Rvd25yZXYueG1sRI9Pa8JAFMTvgt9heYK3&#10;uon/sNFVRFR6kEK1UHp7ZJ9JMPs2ZNckfvuuUPA4zMxvmNWmM6VoqHaFZQXxKAJBnFpdcKbg+3J4&#10;W4BwHlljaZkUPMjBZt3vrTDRtuUvas4+EwHCLkEFufdVIqVLczLoRrYiDt7V1gZ9kHUmdY1tgJtS&#10;jqNoLg0WHBZyrGiXU3o7342CY4vtdhLvm9Ptunv8XmafP6eYlBoOuu0ShKfOv8L/7Q+tYPw+he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9BopMUAAADcAAAA&#10;DwAAAAAAAAAAAAAAAACpAgAAZHJzL2Rvd25yZXYueG1sUEsFBgAAAAAEAAQA+gAAAJsDAAAAAA==&#10;">
                    <v:rect id="Rectangle 295" style="position:absolute;width:144725;height:144725;visibility:visible;mso-wrap-style:square;v-text-anchor:middle" o:spid="_x0000_s1099"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LJJwwAA&#10;ANwAAAAPAAAAZHJzL2Rvd25yZXYueG1sRI/NasMwEITvgb6D2EBviRxDQ+1ECW1+IKdCnDzAYm1k&#10;U2tlLCVW374KFHocZuYbZr2NthMPGnzrWMFinoEgrp1u2Si4Xo6zdxA+IGvsHJOCH/Kw3bxM1lhq&#10;N/KZHlUwIkHYl6igCaEvpfR1Qxb93PXEybu5wWJIcjBSDzgmuO1knmVLabHltNBgT7uG6u/qbhPF&#10;51+FGa9Fvz+bkepDvH3KqNTrNH6sQASK4T/81z5pBXnxBs8z6QjI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kLJJwwAAANwAAAAPAAAAAAAAAAAAAAAAAJcCAABkcnMvZG93&#10;bnJldi54bWxQSwUGAAAAAAQABAD1AAAAhwMAAAAA&#10;">
                      <v:fill type="pattern" color2="window" o:title="" r:id="rId58"/>
                    </v:rect>
                    <v:rect id="Rectangle 296" style="position:absolute;top:861772;width:144145;height:144145;visibility:visible;mso-wrap-style:none;v-text-anchor:middle" o:spid="_x0000_s1100"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lWnNwwAA&#10;ANwAAAAPAAAAZHJzL2Rvd25yZXYueG1sRI/BasMwEETvhfyD2EJvjRyXmsSNYtJAQk+F2M59kba2&#10;qbUyluo4fx8VCj0OM/OG2Raz7cVEo+8cK1gtExDE2pmOGwV1dXxeg/AB2WDvmBTcyEOxWzxsMTfu&#10;ymeaytCICGGfo4I2hCGX0uuWLPqlG4ij9+VGiyHKsZFmxGuE216mSZJJix3HhRYHOrSkv8sfq+Dz&#10;/FqX1eU03PT7S6pXmJEpUamnx3n/BiLQHP7Df+0PoyDdZPB7Jh4Bub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lWnNwwAAANwAAAAPAAAAAAAAAAAAAAAAAJcCAABkcnMvZG93&#10;bnJldi54bWxQSwUGAAAAAAQABAD1AAAAhwMAAAAA&#10;">
                      <v:fill type="pattern" color2="#7f7f7f" o:title="" r:id="rId59"/>
                    </v:rect>
                    <v:rect id="Rectangle 297" style="position:absolute;top:217087;width:144145;height:144145;visibility:visible;mso-wrap-style:none;v-text-anchor:middle" o:spid="_x0000_s1101"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zBdvwQAA&#10;ANwAAAAPAAAAZHJzL2Rvd25yZXYueG1sRI/disIwFITvBd8hHME7TRXxpxpFXEX30uoDHJtjW2xO&#10;SpPV+PZmYWEvh5n5hlltgqnFk1pXWVYwGiYgiHOrKy4UXC+HwRyE88gaa8uk4E0ONutuZ4Wpti8+&#10;0zPzhYgQdikqKL1vUildXpJBN7QNcfTutjXoo2wLqVt8Rbip5ThJptJgxXGhxIZ2JeWP7McoCBhq&#10;f8uOu/3Jybn+miTfM3wo1e+F7RKEp+D/w3/tk1YwXszg90w8AnL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a8wXb8EAAADcAAAADwAAAAAAAAAAAAAAAACXAgAAZHJzL2Rvd25y&#10;ZXYueG1sUEsFBgAAAAAEAAQA9QAAAIUDAAAAAA==&#10;">
                      <v:fill type="pattern" color2="#d9d9d9" o:title="" r:id="rId60"/>
                    </v:rect>
                    <v:rect id="Rectangle 298" style="position:absolute;top:434175;width:144145;height:144145;visibility:visible;mso-wrap-style:none;v-text-anchor:middle" o:spid="_x0000_s1102"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60ghvwAA&#10;ANwAAAAPAAAAZHJzL2Rvd25yZXYueG1sRE/dasIwFL4f7B3CGXg3U3shrjYVN+gQvBirPsChOTbF&#10;5qQkWa1vby6EXX58/+VutoOYyIfesYLVMgNB3Drdc6fgfKrfNyBCRNY4OCYFdwqwq15fSiy0u/Ev&#10;TU3sRArhUKACE+NYSBlaQxbD0o3Eibs4bzEm6DupPd5SuB1knmVrabHn1GBwpC9D7bX5swo+/XET&#10;Vv7+831qDOraRVezVmrxNu+3ICLN8V/8dB+0gvwjrU1n0hGQ1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TrSCG/AAAA3AAAAA8AAAAAAAAAAAAAAAAAlwIAAGRycy9kb3ducmV2&#10;LnhtbFBLBQYAAAAABAAEAPUAAACDAwAAAAA=&#10;">
                      <v:fill type="pattern" color2="window" o:title="" r:id="rId61"/>
                    </v:rect>
                    <v:rect id="Rectangle 299" style="position:absolute;top:1072282;width:144145;height:144145;visibility:visible;mso-wrap-style:none;v-text-anchor:middle" o:spid="_x0000_s1103"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yGiPxQAA&#10;ANwAAAAPAAAAZHJzL2Rvd25yZXYueG1sRI9PawIxFMTvhX6H8ITealYpolujSEHQgwf/gHh7Jq+b&#10;bTcvyybqrp++KQgeh5n5DTOdt64SV2pC6VnBoJ+BINbelFwoOOyX72MQISIbrDyTgo4CzGevL1PM&#10;jb/xlq67WIgE4ZCjAhtjnUsZtCWHoe9r4uR9+8ZhTLIppGnwluCuksMsG0mHJacFizV9WdK/u4tT&#10;oI+h25wGP6uzXev9aV1+3EPnlXrrtYtPEJHa+Aw/2iujYDiZwP+ZdATk7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rIaI/FAAAA3AAAAA8AAAAAAAAAAAAAAAAAlwIAAGRycy9k&#10;b3ducmV2LnhtbFBLBQYAAAAABAAEAPUAAACJAwAAAAA=&#10;"/>
                    <v:rect id="Rectangle 300" style="position:absolute;top:651263;width:144145;height:144145;visibility:visible;mso-wrap-style:none;v-text-anchor:middle" o:spid="_x0000_s1104"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CDw3wQAA&#10;ANwAAAAPAAAAZHJzL2Rvd25yZXYueG1sRE/LagIxFN0L/kO4gjtNtFJkahQpCEJxoc6iy8vkOg+T&#10;m+kk6vj3ZiF0eTjv1aZ3VtypC7VnDbOpAkFceFNzqSE/7yZLECEiG7SeScOTAmzWw8EKM+MffKT7&#10;KZYihXDIUEMVY5tJGYqKHIapb4kTd/Gdw5hgV0rT4SOFOyvnSn1KhzWnhgpb+q6ouJ5uToOy+f7W&#10;XJtCnm34+1lcDr/L5qD1eNRvv0BE6uO/+O3eGw0fKs1PZ9IRkO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Ag8N8EAAADcAAAADwAAAAAAAAAAAAAAAACXAgAAZHJzL2Rvd25y&#10;ZXYueG1sUEsFBgAAAAAEAAQA9QAAAIUDAAAAAA==&#10;">
                      <v:fill type="pattern" color2="#d9d9d9" o:title="" r:id="rId62"/>
                    </v:rect>
                    <v:rect id="Rectangle 301" style="position:absolute;top:1289369;width:144145;height:144145;visibility:visible;mso-wrap-style:none;v-text-anchor:middle" o:spid="_x0000_s1105" fillcolor="window"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1YqOwwAA&#10;ANwAAAAPAAAAZHJzL2Rvd25yZXYueG1sRI9BawIxFITvBf9DeIK3mqhgdWsUkdbaY9ceenwkz83i&#10;5mXZRF3/vSkUehxm5htmtel9I67UxTqwhslYgSA2wdZcafg+vj8vQMSEbLEJTBruFGGzHjytsLDh&#10;xl90LVMlMoRjgRpcSm0hZTSOPMZxaImzdwqdx5RlV0nb4S3DfSOnSs2lx5rzgsOWdo7Mubx4DXuj&#10;3vDz4zh35YWnh9nPcvFillqPhv32FUSiPv2H/9oHq2GmJvB7Jh8BuX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1YqOwwAAANwAAAAPAAAAAAAAAAAAAAAAAJcCAABkcnMvZG93&#10;bnJldi54bWxQSwUGAAAAAAQABAD1AAAAhwMAAAAA&#10;"/>
                    <v:rect id="Rectangle 302" style="position:absolute;top:1499879;width:144145;height:144145;visibility:visible;mso-wrap-style:none;v-text-anchor:middle" o:spid="_x0000_s1106" fillcolor="#d9d9d9"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ht18xgAA&#10;ANwAAAAPAAAAZHJzL2Rvd25yZXYueG1sRI9Pa8JAFMTvgt9heUJvdaMFG1I3otLSgPVgbKHHR/bl&#10;D2bfhuw2xm/fLRQ8DjPzG2a9GU0rBupdY1nBYh6BIC6sbrhS8Hl+e4xBOI+ssbVMCm7kYJNOJ2tM&#10;tL3yiYbcVyJA2CWooPa+S6R0RU0G3dx2xMErbW/QB9lXUvd4DXDTymUUraTBhsNCjR3tayou+Y9R&#10;0MVfZfY+vA7H3aKNs4/88F08H5R6mI3bFxCeRn8P/7czreApWsLfmXAEZPo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ht18xgAAANwAAAAPAAAAAAAAAAAAAAAAAJcCAABkcnMv&#10;ZG93bnJldi54bWxQSwUGAAAAAAQABAD1AAAAigMAAAAA&#10;"/>
                    <v:rect id="Rectangle 303" style="position:absolute;top:1710388;width:144145;height:144145;visibility:visible;mso-wrap-style:none;v-text-anchor:middle" o:spid="_x0000_s1107" fillcolor="#7f7f7f"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UywswgAA&#10;ANwAAAAPAAAAZHJzL2Rvd25yZXYueG1sRI/disIwFITvhX2HcBa802RXEKlGEUEQwYu1PsChOduf&#10;bU5Kktr69mZB8HKYmW+YzW60rbiTD7VjDV9zBYK4cKbmUsMtP85WIEJENtg6Jg0PCrDbfkw2mBk3&#10;8A/dr7EUCcIhQw1VjF0mZSgqshjmriNO3q/zFmOSvpTG45DgtpXfSi2lxZrTQoUdHSoq/q691eD7&#10;5pGPqvEc3TFfni7lWQ2D1tPPcb8GEWmM7/CrfTIaFmoB/2fSEZDb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TLCzCAAAA3AAAAA8AAAAAAAAAAAAAAAAAlwIAAGRycy9kb3du&#10;cmV2LnhtbFBLBQYAAAAABAAEAPUAAACGAwAAAAA=&#10;"/>
                    <v:rect id="Rectangle 304" style="position:absolute;top:1920897;width:144145;height:144145;visibility:visible;mso-wrap-style:none;v-text-anchor:middle" o:spid="_x0000_s1108"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0AaCxwAA&#10;ANwAAAAPAAAAZHJzL2Rvd25yZXYueG1sRI9Ba8JAFITvBf/D8gq9lLqxlpqmWUUsBSleGnPI8ZF9&#10;JiHZtyG7avTXu4WCx2FmvmHS1Wg6caLBNZYVzKYRCOLS6oYrBfn++yUG4Tyyxs4yKbiQg9Vy8pBi&#10;ou2Zf+mU+UoECLsEFdTe94mUrqzJoJvanjh4BzsY9EEOldQDngPcdPI1it6lwYbDQo09bWoq2+xo&#10;FDx/mEOxiPErvmx2hf7Z5deizZV6ehzXnyA8jf4e/m9vtYJ59AZ/Z8IRkM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UNAGgscAAADcAAAADwAAAAAAAAAAAAAAAACXAgAAZHJz&#10;L2Rvd25yZXYueG1sUEsFBgAAAAAEAAQA9QAAAIsDAAAAAA==&#10;">
                      <v:fill type="pattern" color2="#d9d9d9" o:title="" r:id="rId63"/>
                    </v:rect>
                  </v:group>
                  <v:group id="Group 305" style="position:absolute;left:92098;width:819750;height:2240116" coordsize="819750,2240116" coordorigin="6578" o:spid="_x0000_s11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Z3VyXGAAAA3AAA&#10;AA8AAAAAAAAAAAAAAAAAqQIAAGRycy9kb3ducmV2LnhtbFBLBQYAAAAABAAEAPoAAACcAwAAAAA=&#10;">
                    <v:shape id="Text Box 2" style="position:absolute;left:13156;width:802566;height:282872;visibility:visible;mso-wrap-style:square;v-text-anchor:top" o:spid="_x0000_s1110"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MUzuwwAA&#10;ANwAAAAPAAAAZHJzL2Rvd25yZXYueG1sRI9Ba8JAFITvgv9heUJvumutoqmrSKXQk9JUBW+P7DMJ&#10;zb4N2a1J/70rCB6HmfmGWa47W4krNb50rGE8UiCIM2dKzjUcfj6HcxA+IBusHJOGf/KwXvV7S0yM&#10;a/mbrmnIRYSwT1BDEUKdSOmzgiz6kauJo3dxjcUQZZNL02Ab4baSr0rNpMWS40KBNX0UlP2mf1bD&#10;cXc5n97UPt/aad26Tkm2C6n1y6DbvIMI1IVn+NH+Mhomagb3M/E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MUzuwwAAANwAAAAPAAAAAAAAAAAAAAAAAJcCAABkcnMvZG93&#10;bnJldi54bWxQSwUGAAAAAAQABAD1AAAAhwMAAAAA&#10;">
                      <v:textbox>
                        <w:txbxContent>
                          <w:p w:rsidRPr="006C2428" w:rsidR="005139F0" w:rsidP="002A49EF" w:rsidRDefault="005139F0" w14:paraId="1C61D7C0" w14:textId="77777777">
                            <w:pPr>
                              <w:rPr>
                                <w:sz w:val="18"/>
                                <w:szCs w:val="18"/>
                              </w:rPr>
                            </w:pPr>
                            <w:proofErr w:type="spellStart"/>
                            <w:r w:rsidRPr="006C2428">
                              <w:rPr>
                                <w:sz w:val="18"/>
                                <w:szCs w:val="18"/>
                              </w:rPr>
                              <w:t>Polycheates</w:t>
                            </w:r>
                            <w:proofErr w:type="spellEnd"/>
                          </w:p>
                          <w:p w:rsidR="005139F0" w:rsidP="002A49EF" w:rsidRDefault="005139F0" w14:paraId="66204FF1" w14:textId="77777777">
                            <w:pPr>
                              <w:spacing w:line="240" w:lineRule="auto"/>
                            </w:pPr>
                          </w:p>
                          <w:p w:rsidR="005139F0" w:rsidP="002A49EF" w:rsidRDefault="005139F0" w14:paraId="2DBF0D7D" w14:textId="77777777"/>
                          <w:p w:rsidR="005139F0" w:rsidP="002A49EF" w:rsidRDefault="005139F0" w14:paraId="6B62F1B3" w14:textId="77777777"/>
                        </w:txbxContent>
                      </v:textbox>
                    </v:shape>
                    <v:group id="Group 308" style="position:absolute;left:6578;top:217088;width:819750;height:2023028" coordsize="819750,2023028" coordorigin="6578" o:spid="_x0000_s11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dvi7wgAAANwAAAAPAAAAZHJzL2Rvd25yZXYueG1sRE/LisIwFN0L/kO4wuw0&#10;7YgiHVMRGQcXIqgDw+wuze0Dm5vSxLb+vVkILg/nvd4MphYdta6yrCCeRSCIM6srLhT8XvfTFQjn&#10;kTXWlknBgxxs0vFojYm2PZ+pu/hChBB2CSoovW8SKV1WkkE3sw1x4HLbGvQBtoXULfYh3NTyM4qW&#10;0mDFoaHEhnYlZbfL3Sj46bHfzuPv7njLd4//6+L0d4xJqY/JsP0C4Wnwb/HLfdAK5l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Hb4u8IAAADcAAAADwAA&#10;AAAAAAAAAAAAAACpAgAAZHJzL2Rvd25yZXYueG1sUEsFBgAAAAAEAAQA+gAAAJgDAAAAAA==&#10;">
                      <v:shape id="Text Box 2" style="position:absolute;left:13156;width:802005;height:282575;visibility:visible;mso-wrap-style:square;v-text-anchor:top" o:spid="_x0000_s1112"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ticxQAA&#10;ANwAAAAPAAAAZHJzL2Rvd25yZXYueG1sRI9La8MwEITvhf4HsYXcEqlJGxLHSggJhZ5a4jwgt8Va&#10;P6i1MpYau/++KgR6HGbmGybdDLYRN+p87VjD80SBIM6dqbnUcDq+jRcgfEA22DgmDT/kYbN+fEgx&#10;Ma7nA92yUIoIYZ+ghiqENpHS5xVZ9BPXEkevcJ3FEGVXStNhH+G2kVOl5tJizXGhwpZ2FeVf2bfV&#10;cP4orpcX9Vnu7Wvbu0FJtkup9ehp2K5ABBrCf/jefjcaZmoJ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u2JzFAAAA3AAAAA8AAAAAAAAAAAAAAAAAlwIAAGRycy9k&#10;b3ducmV2LnhtbFBLBQYAAAAABAAEAPUAAACJAwAAAAA=&#10;">
                        <v:textbox>
                          <w:txbxContent>
                            <w:p w:rsidRPr="006C2428" w:rsidR="005139F0" w:rsidP="002A49EF" w:rsidRDefault="005139F0" w14:paraId="355D5BFB" w14:textId="77777777">
                              <w:pPr>
                                <w:rPr>
                                  <w:sz w:val="18"/>
                                  <w:szCs w:val="18"/>
                                </w:rPr>
                              </w:pPr>
                              <w:r>
                                <w:rPr>
                                  <w:sz w:val="18"/>
                                  <w:szCs w:val="18"/>
                                </w:rPr>
                                <w:t>Fish</w:t>
                              </w:r>
                            </w:p>
                            <w:p w:rsidR="005139F0" w:rsidP="002A49EF" w:rsidRDefault="005139F0" w14:paraId="02F2C34E" w14:textId="77777777">
                              <w:pPr>
                                <w:spacing w:line="240" w:lineRule="auto"/>
                              </w:pPr>
                            </w:p>
                            <w:p w:rsidR="005139F0" w:rsidP="002A49EF" w:rsidRDefault="005139F0" w14:paraId="680A4E5D" w14:textId="77777777"/>
                            <w:p w:rsidR="005139F0" w:rsidP="002A49EF" w:rsidRDefault="005139F0" w14:paraId="19219836" w14:textId="77777777"/>
                          </w:txbxContent>
                        </v:textbox>
                      </v:shape>
                      <v:group id="Group 310" style="position:absolute;left:6578;top:230245;width:819750;height:1792783" coordsize="819750,1792783" coordorigin="6578" o:spid="_x0000_s11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2WJgwgAAANwAAAAPAAAAZHJzL2Rvd25yZXYueG1sRE/LisIwFN0L/kO4wuw0&#10;7YgiHVMRGQcXIqgDw+wuze0Dm5vSxLb+vVkILg/nvd4MphYdta6yrCCeRSCIM6srLhT8XvfTFQjn&#10;kTXWlknBgxxs0vFojYm2PZ+pu/hChBB2CSoovW8SKV1WkkE3sw1x4HLbGvQBtoXULfYh3NTyM4qW&#10;0mDFoaHEhnYlZbfL3Sj46bHfzuPv7njLd4//6+L0d4xJqY/JsP0C4Wnwb/HLfdAK5nGYH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Y9liYMIAAADcAAAADwAA&#10;AAAAAAAAAAAAAACpAgAAZHJzL2Rvd25yZXYueG1sUEsFBgAAAAAEAAQA+gAAAJgDAAAAAA==&#10;">
                        <v:shape id="Text Box 2" style="position:absolute;left:6578;width:802005;height:282575;visibility:visible;mso-wrap-style:square;v-text-anchor:top" o:spid="_x0000_s1114"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AUJHxAAA&#10;ANwAAAAPAAAAZHJzL2Rvd25yZXYueG1sRI9Ba8JAFITvhf6H5RV6q7uxKm3qJogieFLUttDbI/tM&#10;QrNvQ3Y18d+7QqHHYWa+Yeb5YBtxoc7XjjUkIwWCuHCm5lLD53H98gbCB2SDjWPScCUPefb4MMfU&#10;uJ73dDmEUkQI+xQ1VCG0qZS+qMiiH7mWOHon11kMUXalNB32EW4bOVZqJi3WHBcqbGlZUfF7OFsN&#10;X9vTz/dE7cqVnba9G5Rk+y61fn4aFh8gAg3hP/zX3hgNr0kC9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wFCR8QAAADcAAAADwAAAAAAAAAAAAAAAACXAgAAZHJzL2Rv&#10;d25yZXYueG1sUEsFBgAAAAAEAAQA9QAAAIgDAAAAAA==&#10;">
                          <v:textbox>
                            <w:txbxContent>
                              <w:p w:rsidRPr="006C2428" w:rsidR="005139F0" w:rsidP="002A49EF" w:rsidRDefault="005139F0" w14:paraId="174711F0" w14:textId="77777777">
                                <w:pPr>
                                  <w:rPr>
                                    <w:sz w:val="18"/>
                                    <w:szCs w:val="18"/>
                                  </w:rPr>
                                </w:pPr>
                                <w:r>
                                  <w:rPr>
                                    <w:sz w:val="18"/>
                                    <w:szCs w:val="18"/>
                                  </w:rPr>
                                  <w:t>Crab</w:t>
                                </w:r>
                              </w:p>
                              <w:p w:rsidR="005139F0" w:rsidP="002A49EF" w:rsidRDefault="005139F0" w14:paraId="296FEF7D" w14:textId="77777777">
                                <w:pPr>
                                  <w:spacing w:line="240" w:lineRule="auto"/>
                                </w:pPr>
                              </w:p>
                              <w:p w:rsidR="005139F0" w:rsidP="002A49EF" w:rsidRDefault="005139F0" w14:paraId="7194DBDC" w14:textId="77777777"/>
                              <w:p w:rsidR="005139F0" w:rsidP="002A49EF" w:rsidRDefault="005139F0" w14:paraId="769D0D3C" w14:textId="77777777"/>
                            </w:txbxContent>
                          </v:textbox>
                        </v:shape>
                        <v:group id="Group 312" style="position:absolute;left:6578;top:217087;width:819750;height:1575696" coordsize="819750,1575696" coordorigin="6578" o:spid="_x0000_s11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R1mMxAAAANwAAAAPAAAAZHJzL2Rvd25yZXYueG1sRI9Bi8IwFITvwv6H8Ba8&#10;aVplF6lGEVHxIMJWQbw9mmdbbF5KE9v67zfCwh6HmfmGWax6U4mWGldaVhCPIxDEmdUl5wou591o&#10;BsJ5ZI2VZVLwIger5cdggYm2Hf9Qm/pcBAi7BBUU3teJlC4ryKAb25o4eHfbGPRBNrnUDXYBbio5&#10;iaJvabDksFBgTZuCskf6NAr2HXbrabxtj4/75nU7f52ux5iUGn726zkIT73/D/+1D1rBNJ7A+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8R1mMxAAAANwAAAAP&#10;AAAAAAAAAAAAAAAAAKkCAABkcnMvZG93bnJldi54bWxQSwUGAAAAAAQABAD6AAAAmgMAAAAA&#10;">
                          <v:shape id="Text Box 2" style="position:absolute;left:6578;width:802005;height:282575;visibility:visible;mso-wrap-style:square;v-text-anchor:top" o:spid="_x0000_s1116"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3mrxAAA&#10;ANwAAAAPAAAAZHJzL2Rvd25yZXYueG1sRI9Pa8JAFMTvgt9heQVvuqtW0dRVRCn0VDH+gd4e2WcS&#10;mn0bsluTfvtuQfA4zMxvmNWms5W4U+NLxxrGIwWCOHOm5FzD+fQ+XIDwAdlg5Zg0/JKHzbrfW2Fi&#10;XMtHuqchFxHCPkENRQh1IqXPCrLoR64mjt7NNRZDlE0uTYNthNtKTpSaS4slx4UCa9oVlH2nP1bD&#10;5fP2dX1Vh3xvZ3XrOiXZLqXWg5du+wYiUBee4Uf7w2iYjqfwfyYeAb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95q8QAAADcAAAADwAAAAAAAAAAAAAAAACXAgAAZHJzL2Rv&#10;d25yZXYueG1sUEsFBgAAAAAEAAQA9QAAAIgDAAAAAA==&#10;">
                            <v:textbox>
                              <w:txbxContent>
                                <w:p w:rsidRPr="006C2428" w:rsidR="005139F0" w:rsidP="002A49EF" w:rsidRDefault="005139F0" w14:paraId="1C1907A4" w14:textId="77777777">
                                  <w:pPr>
                                    <w:rPr>
                                      <w:sz w:val="18"/>
                                      <w:szCs w:val="18"/>
                                    </w:rPr>
                                  </w:pPr>
                                  <w:r>
                                    <w:rPr>
                                      <w:sz w:val="18"/>
                                      <w:szCs w:val="18"/>
                                    </w:rPr>
                                    <w:t>Crustacean</w:t>
                                  </w:r>
                                </w:p>
                                <w:p w:rsidR="005139F0" w:rsidP="002A49EF" w:rsidRDefault="005139F0" w14:paraId="54CD245A" w14:textId="77777777">
                                  <w:pPr>
                                    <w:spacing w:line="240" w:lineRule="auto"/>
                                  </w:pPr>
                                </w:p>
                                <w:p w:rsidR="005139F0" w:rsidP="002A49EF" w:rsidRDefault="005139F0" w14:paraId="1231BE67" w14:textId="77777777"/>
                                <w:p w:rsidR="005139F0" w:rsidP="002A49EF" w:rsidRDefault="005139F0" w14:paraId="36FEB5B0" w14:textId="77777777"/>
                              </w:txbxContent>
                            </v:textbox>
                          </v:shape>
                          <v:group id="Group 314" style="position:absolute;left:6578;top:210510;width:819750;height:1365186" coordsize="819750,1365186" coordorigin="6578" o:spid="_x0000_s11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4mRjxgAAANwAAAAPAAAAZHJzL2Rvd25yZXYueG1sRI9Pa8JAFMTvQr/D8gq9&#10;mU2aWkqaVURq6UEKaqH09sg+k2D2bciu+fPtXaHgcZiZ3zD5ajSN6KlztWUFSRSDIC6srrlU8HPc&#10;zt9AOI+ssbFMCiZysFo+zHLMtB14T/3BlyJA2GWooPK+zaR0RUUGXWRb4uCdbGfQB9mVUnc4BLhp&#10;5HMcv0qDNYeFClvaVFScDxej4HPAYZ0mH/3ufNpMf8fF9+8uIaWeHsf1OwhPo7+H/9tfWkGavM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ziZGPGAAAA3AAA&#10;AA8AAAAAAAAAAAAAAAAAqQIAAGRycy9kb3ducmV2LnhtbFBLBQYAAAAABAAEAPoAAACcAwAAAAA=&#10;">
                            <v:shape id="Text Box 2" style="position:absolute;left:6578;width:802005;height:282575;visibility:visible;mso-wrap-style:square;v-text-anchor:top" o:spid="_x0000_s1118"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kRExAAA&#10;ANwAAAAPAAAAZHJzL2Rvd25yZXYueG1sRI9Ba8JAFITvgv9heYK3uqvVYmM2IpZCT5baWvD2yD6T&#10;YPZtyK4m/nu3UPA4zMw3TLrubS2u1PrKsYbpRIEgzp2puNDw8/3+tAThA7LB2jFpuJGHdTYcpJgY&#10;1/EXXfehEBHCPkENZQhNIqXPS7LoJ64hjt7JtRZDlG0hTYtdhNtazpR6kRYrjgslNrQtKT/vL1bD&#10;YXc6/s7VZ/FmF03neiXZvkqtx6N+swIRqA+P8H/7w2h4ni7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DpERMQAAADcAAAADwAAAAAAAAAAAAAAAACXAgAAZHJzL2Rv&#10;d25yZXYueG1sUEsFBgAAAAAEAAQA9QAAAIgDAAAAAA==&#10;">
                              <v:textbox>
                                <w:txbxContent>
                                  <w:p w:rsidRPr="006C2428" w:rsidR="005139F0" w:rsidP="002A49EF" w:rsidRDefault="005139F0" w14:paraId="31991B2C" w14:textId="77777777">
                                    <w:pPr>
                                      <w:rPr>
                                        <w:sz w:val="18"/>
                                        <w:szCs w:val="18"/>
                                      </w:rPr>
                                    </w:pPr>
                                    <w:proofErr w:type="spellStart"/>
                                    <w:r>
                                      <w:rPr>
                                        <w:sz w:val="18"/>
                                        <w:szCs w:val="18"/>
                                      </w:rPr>
                                      <w:t>Mollusks</w:t>
                                    </w:r>
                                    <w:proofErr w:type="spellEnd"/>
                                  </w:p>
                                  <w:p w:rsidR="005139F0" w:rsidP="002A49EF" w:rsidRDefault="005139F0" w14:paraId="30D7AA69" w14:textId="77777777">
                                    <w:pPr>
                                      <w:spacing w:line="240" w:lineRule="auto"/>
                                    </w:pPr>
                                  </w:p>
                                  <w:p w:rsidR="005139F0" w:rsidP="002A49EF" w:rsidRDefault="005139F0" w14:paraId="7196D064" w14:textId="77777777"/>
                                  <w:p w:rsidR="005139F0" w:rsidP="002A49EF" w:rsidRDefault="005139F0" w14:paraId="34FF1C98" w14:textId="77777777"/>
                                </w:txbxContent>
                              </v:textbox>
                            </v:shape>
                            <v:group id="Group 316" style="position:absolute;left:6578;top:197352;width:819750;height:1167834" coordsize="819750,1167834" coordorigin="6578" o:spid="_x0000_s11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fF+PxgAAANwAAAAPAAAAZHJzL2Rvd25yZXYueG1sRI/NasMwEITvgb6D2EJv&#10;ieyahOBGCcG0pQdTiFMovS3WxjaxVsZS/fP2VaCQ4zAz3zC7w2RaMVDvGssK4lUEgri0uuFKwdf5&#10;bbkF4TyyxtYyKZjJwWH/sNhhqu3IJxoKX4kAYZeigtr7LpXSlTUZdCvbEQfvYnuDPsi+krrHMcBN&#10;K5+jaCMNNhwWauwoq6m8Fr9GwfuI4zGJX4f8esnmn/P68zuPSamnx+n4AsLT5O/h//aHVpDEG7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N8X4/GAAAA3AAA&#10;AA8AAAAAAAAAAAAAAAAAqQIAAGRycy9kb3ducmV2LnhtbFBLBQYAAAAABAAEAPoAAACcAwAAAAA=&#10;">
                              <v:shape id="Text Box 2" style="position:absolute;left:6578;width:802005;height:282575;visibility:visible;mso-wrap-style:square;v-text-anchor:top" o:spid="_x0000_s1120"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H+oxAAA&#10;ANwAAAAPAAAAZHJzL2Rvd25yZXYueG1sRI9La8MwEITvgf4HsYXeEilpXnWthNIS6KmleUFui7V+&#10;EGtlLDV2/30VCOQ4zMw3TLrubS0u1PrKsYbxSIEgzpypuNCw322GSxA+IBusHZOGP/KwXj0MUkyM&#10;6/iHLttQiAhhn6CGMoQmkdJnJVn0I9cQRy93rcUQZVtI02IX4baWE6Xm0mLFcaHEht5Lys7bX6vh&#10;8JWfjlP1XXzYWdO5Xkm2L1Lrp8f+7RVEoD7cw7f2p9HwPF7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6R/qMQAAADcAAAADwAAAAAAAAAAAAAAAACXAgAAZHJzL2Rv&#10;d25yZXYueG1sUEsFBgAAAAAEAAQA9QAAAIgDAAAAAA==&#10;">
                                <v:textbox>
                                  <w:txbxContent>
                                    <w:p w:rsidRPr="006C2428" w:rsidR="005139F0" w:rsidP="002A49EF" w:rsidRDefault="005139F0" w14:paraId="6DD2D5B1" w14:textId="77777777">
                                      <w:pPr>
                                        <w:rPr>
                                          <w:sz w:val="18"/>
                                          <w:szCs w:val="18"/>
                                        </w:rPr>
                                      </w:pPr>
                                      <w:r>
                                        <w:rPr>
                                          <w:sz w:val="18"/>
                                          <w:szCs w:val="18"/>
                                        </w:rPr>
                                        <w:t>Echinoderm</w:t>
                                      </w:r>
                                    </w:p>
                                    <w:p w:rsidR="005139F0" w:rsidP="002A49EF" w:rsidRDefault="005139F0" w14:paraId="6D072C0D" w14:textId="77777777">
                                      <w:pPr>
                                        <w:spacing w:line="240" w:lineRule="auto"/>
                                      </w:pPr>
                                    </w:p>
                                    <w:p w:rsidR="005139F0" w:rsidP="002A49EF" w:rsidRDefault="005139F0" w14:paraId="48A21919" w14:textId="77777777"/>
                                    <w:p w:rsidR="005139F0" w:rsidP="002A49EF" w:rsidRDefault="005139F0" w14:paraId="6BD18F9B" w14:textId="77777777"/>
                                  </w:txbxContent>
                                </v:textbox>
                              </v:shape>
                              <v:group id="Group 318" style="position:absolute;left:13156;top:223666;width:813172;height:944168" coordsize="813172,944168" coordorigin="13156" o:spid="_x0000_s11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r25mwgAAANwAAAAPAAAAZHJzL2Rvd25yZXYueG1sRE/LisIwFN0L/kO4wuw0&#10;7YgiHVMRGQcXIqgDw+wuze0Dm5vSxLb+vVkILg/nvd4MphYdta6yrCCeRSCIM6srLhT8XvfTFQjn&#10;kTXWlknBgxxs0vFojYm2PZ+pu/hChBB2CSoovW8SKV1WkkE3sw1x4HLbGvQBtoXULfYh3NTyM4qW&#10;0mDFoaHEhnYlZbfL3Sj46bHfzuPv7njLd4//6+L0d4xJqY/JsP0C4Wnwb/HLfdAK5n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na9uZsIAAADcAAAADwAA&#10;AAAAAAAAAAAAAACpAgAAZHJzL2Rvd25yZXYueG1sUEsFBgAAAAAEAAQA+gAAAJgDAAAAAA==&#10;">
                                <v:shape id="Text Box 2" style="position:absolute;left:13156;width:802005;height:282575;visibility:visible;mso-wrap-style:square;v-text-anchor:top" o:spid="_x0000_s1122"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05BxQAA&#10;ANwAAAAPAAAAZHJzL2Rvd25yZXYueG1sRI9PawIxFMTvgt8hPMGbJmotut0o0lLoqdJVC709Nm//&#10;0M3Lsknd7bdvCoLHYWZ+w6T7wTbiSp2vHWtYzBUI4tyZmksN59PrbAPCB2SDjWPS8Ese9rvxKMXE&#10;uJ4/6JqFUkQI+wQ1VCG0iZQ+r8iin7uWOHqF6yyGKLtSmg77CLeNXCr1KC3WHBcqbOm5ovw7+7Ea&#10;Lu/F1+eDOpYvdt32blCS7VZqPZ0MhycQgYZwD9/ab0bDarGF/zPxCMjd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V3TkHFAAAA3AAAAA8AAAAAAAAAAAAAAAAAlwIAAGRycy9k&#10;b3ducmV2LnhtbFBLBQYAAAAABAAEAPUAAACJAwAAAAA=&#10;">
                                  <v:textbox>
                                    <w:txbxContent>
                                      <w:p w:rsidRPr="006C2428" w:rsidR="005139F0" w:rsidP="002A49EF" w:rsidRDefault="005139F0" w14:paraId="1EEDCCA3" w14:textId="77777777">
                                        <w:pPr>
                                          <w:rPr>
                                            <w:sz w:val="18"/>
                                            <w:szCs w:val="18"/>
                                          </w:rPr>
                                        </w:pPr>
                                        <w:r>
                                          <w:rPr>
                                            <w:sz w:val="18"/>
                                            <w:szCs w:val="18"/>
                                          </w:rPr>
                                          <w:t>Plant</w:t>
                                        </w:r>
                                      </w:p>
                                      <w:p w:rsidR="005139F0" w:rsidP="002A49EF" w:rsidRDefault="005139F0" w14:paraId="238601FE" w14:textId="77777777">
                                        <w:pPr>
                                          <w:spacing w:line="240" w:lineRule="auto"/>
                                        </w:pPr>
                                      </w:p>
                                      <w:p w:rsidR="005139F0" w:rsidP="002A49EF" w:rsidRDefault="005139F0" w14:paraId="0F3CABC7" w14:textId="77777777"/>
                                      <w:p w:rsidR="005139F0" w:rsidP="002A49EF" w:rsidRDefault="005139F0" w14:paraId="5B08B5D1" w14:textId="77777777"/>
                                    </w:txbxContent>
                                  </v:textbox>
                                </v:shape>
                                <v:group id="Group 320" style="position:absolute;left:13156;top:217088;width:813172;height:727080" coordsize="813172,727080" coordorigin="13156" o:spid="_x0000_s11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tajdwwAAANwAAAAPAAAAZHJzL2Rvd25yZXYueG1sRE/LasJAFN0X+g/DFbqr&#10;kyiKRMcg0pYuguADSneXzDUJydwJmWkef99ZCC4P571LR9OInjpXWVYQzyMQxLnVFRcKbtfP9w0I&#10;55E1NpZJwUQO0v3ryw4TbQc+U3/xhQgh7BJUUHrfJlK6vCSDbm5b4sDdbWfQB9gVUnc4hHDTyEUU&#10;raXBikNDiS0dS8rry59R8DXgcFjGH31W34/T73V1+sliUuptNh62IDyN/il+uL+1guUizA9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21qN3DAAAA3AAAAA8A&#10;AAAAAAAAAAAAAAAAqQIAAGRycy9kb3ducmV2LnhtbFBLBQYAAAAABAAEAPoAAACZAwAAAAA=&#10;">
                                  <v:shape id="Text Box 2" style="position:absolute;left:13156;width:802005;height:282575;visibility:visible;mso-wrap-style:square;v-text-anchor:top" o:spid="_x0000_s1124"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bYj6xAAA&#10;ANwAAAAPAAAAZHJzL2Rvd25yZXYueG1sRI9Pa8JAFMTvBb/D8gRvuqu2ojEbkZZCTy3+BW+P7DMJ&#10;Zt+G7Nak375bEHocZuY3TLrpbS3u1PrKsYbpRIEgzp2puNBwPLyPlyB8QDZYOyYNP+Rhkw2eUkyM&#10;63hH930oRISwT1BDGUKTSOnzkiz6iWuIo3d1rcUQZVtI02IX4baWM6UW0mLFcaHEhl5Lym/7b6vh&#10;9Hm9nJ/VV/FmX5rO9UqyXUmtR8N+uwYRqA//4Uf7w2iYz6b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W2I+sQAAADcAAAADwAAAAAAAAAAAAAAAACXAgAAZHJzL2Rv&#10;d25yZXYueG1sUEsFBgAAAAAEAAQA9QAAAIgDAAAAAA==&#10;">
                                    <v:textbox>
                                      <w:txbxContent>
                                        <w:p w:rsidRPr="006C2428" w:rsidR="005139F0" w:rsidP="002A49EF" w:rsidRDefault="005139F0" w14:paraId="09A57FB5" w14:textId="77777777">
                                          <w:pPr>
                                            <w:rPr>
                                              <w:sz w:val="18"/>
                                              <w:szCs w:val="18"/>
                                            </w:rPr>
                                          </w:pPr>
                                          <w:r>
                                            <w:rPr>
                                              <w:sz w:val="18"/>
                                              <w:szCs w:val="18"/>
                                            </w:rPr>
                                            <w:t>Eggs</w:t>
                                          </w:r>
                                        </w:p>
                                        <w:p w:rsidR="005139F0" w:rsidP="002A49EF" w:rsidRDefault="005139F0" w14:paraId="16DEB4AB" w14:textId="77777777">
                                          <w:pPr>
                                            <w:spacing w:line="240" w:lineRule="auto"/>
                                          </w:pPr>
                                        </w:p>
                                        <w:p w:rsidR="005139F0" w:rsidP="002A49EF" w:rsidRDefault="005139F0" w14:paraId="0AD9C6F4" w14:textId="77777777"/>
                                        <w:p w:rsidR="005139F0" w:rsidP="002A49EF" w:rsidRDefault="005139F0" w14:paraId="4B1F511A" w14:textId="77777777"/>
                                      </w:txbxContent>
                                    </v:textbox>
                                  </v:shape>
                                  <v:group id="Group 322" style="position:absolute;left:16370;top:219097;width:809958;height:507983" coordsize="809958,507983" coordorigin="16370,8588" o:spid="_x0000_s11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K5MxxAAAANwAAAAPAAAAZHJzL2Rvd25yZXYueG1sRI9Bi8IwFITvC/6H8ARv&#10;a9qKi1SjiOjiQYRVQbw9mmdbbF5Kk23rvzfCwh6HmfmGWax6U4mWGldaVhCPIxDEmdUl5wou593n&#10;DITzyBory6TgSQ5Wy8HHAlNtO/6h9uRzESDsUlRQeF+nUrqsIINubGvi4N1tY9AH2eRSN9gFuKlk&#10;EkVf0mDJYaHAmjYFZY/Tr1Hw3WG3nsTb9vC4b5638/R4PcSk1GjYr+cgPPX+P/zX3msFkyS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yK5MxxAAAANwAAAAP&#10;AAAAAAAAAAAAAAAAAKkCAABkcnMvZG93bnJldi54bWxQSwUGAAAAAAQABAD6AAAAmgMAAAAA&#10;">
                                    <v:shape id="Text Box 2" style="position:absolute;left:16370;top:8588;width:802005;height:282575;visibility:visible;mso-wrap-style:square;v-text-anchor:top" o:spid="_x0000_s1126"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87MWxAAA&#10;ANwAAAAPAAAAZHJzL2Rvd25yZXYueG1sRI9Ba8JAFITvgv9heYK3uqu2xUZXEUXoydK0Frw9ss8k&#10;mH0bsquJ/94VCh6HmfmGWaw6W4krNb50rGE8UiCIM2dKzjX8/uxeZiB8QDZYOSYNN/KwWvZ7C0yM&#10;a/mbrmnIRYSwT1BDEUKdSOmzgiz6kauJo3dyjcUQZZNL02Ab4baSE6XepcWS40KBNW0Kys7pxWo4&#10;7E/Hv1f1lW/tW926Tkm2H1Lr4aBbz0EE6sIz/N/+NBqmky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OzFsQAAADcAAAADwAAAAAAAAAAAAAAAACXAgAAZHJzL2Rv&#10;d25yZXYueG1sUEsFBgAAAAAEAAQA9QAAAIgDAAAAAA==&#10;">
                                      <v:textbox>
                                        <w:txbxContent>
                                          <w:p w:rsidRPr="006C2428" w:rsidR="005139F0" w:rsidP="002A49EF" w:rsidRDefault="005139F0" w14:paraId="7B181FDA" w14:textId="77777777">
                                            <w:pPr>
                                              <w:rPr>
                                                <w:sz w:val="18"/>
                                                <w:szCs w:val="18"/>
                                              </w:rPr>
                                            </w:pPr>
                                            <w:r>
                                              <w:rPr>
                                                <w:sz w:val="18"/>
                                                <w:szCs w:val="18"/>
                                              </w:rPr>
                                              <w:t>Human-made</w:t>
                                            </w:r>
                                          </w:p>
                                          <w:p w:rsidR="005139F0" w:rsidP="002A49EF" w:rsidRDefault="005139F0" w14:paraId="65F9C3DC" w14:textId="77777777">
                                            <w:pPr>
                                              <w:spacing w:line="240" w:lineRule="auto"/>
                                            </w:pPr>
                                          </w:p>
                                          <w:p w:rsidR="005139F0" w:rsidP="002A49EF" w:rsidRDefault="005139F0" w14:paraId="5023141B" w14:textId="77777777"/>
                                          <w:p w:rsidR="005139F0" w:rsidP="002A49EF" w:rsidRDefault="005139F0" w14:paraId="1F3B1409" w14:textId="77777777"/>
                                        </w:txbxContent>
                                      </v:textbox>
                                    </v:shape>
                                    <v:shape id="Text Box 2" style="position:absolute;left:23762;top:233699;width:802566;height:282872;visibility:visible;mso-wrap-style:square;v-text-anchor:top" o:spid="_x0000_s1127" filled="f"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Giti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08kM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aK2LFAAAA3AAAAA8AAAAAAAAAAAAAAAAAlwIAAGRycy9k&#10;b3ducmV2LnhtbFBLBQYAAAAABAAEAPUAAACJAwAAAAA=&#10;">
                                      <v:textbox>
                                        <w:txbxContent>
                                          <w:p w:rsidRPr="006C2428" w:rsidR="005139F0" w:rsidP="002A49EF" w:rsidRDefault="005139F0" w14:paraId="5BF035A6" w14:textId="77777777">
                                            <w:pPr>
                                              <w:rPr>
                                                <w:sz w:val="18"/>
                                                <w:szCs w:val="18"/>
                                              </w:rPr>
                                            </w:pPr>
                                            <w:r>
                                              <w:rPr>
                                                <w:sz w:val="18"/>
                                                <w:szCs w:val="18"/>
                                              </w:rPr>
                                              <w:t>Detritus</w:t>
                                            </w:r>
                                          </w:p>
                                          <w:p w:rsidR="005139F0" w:rsidP="002A49EF" w:rsidRDefault="005139F0" w14:paraId="562C75D1" w14:textId="77777777">
                                            <w:pPr>
                                              <w:spacing w:line="240" w:lineRule="auto"/>
                                            </w:pPr>
                                          </w:p>
                                          <w:p w:rsidR="005139F0" w:rsidP="002A49EF" w:rsidRDefault="005139F0" w14:paraId="664355AD" w14:textId="77777777"/>
                                          <w:p w:rsidR="005139F0" w:rsidP="002A49EF" w:rsidRDefault="005139F0" w14:paraId="1A965116" w14:textId="77777777"/>
                                        </w:txbxContent>
                                      </v:textbox>
                                    </v:shape>
                                  </v:group>
                                </v:group>
                              </v:group>
                            </v:group>
                          </v:group>
                        </v:group>
                      </v:group>
                    </v:group>
                  </v:group>
                </v:group>
                <v:group id="Group 325" style="position:absolute;top:1979729;width:910428;height:635304" coordsize="910428,635304" coordorigin=",-375" o:spid="_x0000_s11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wgtFxAAAANwAAAAPAAAAZHJzL2Rvd25yZXYueG1sRI9Bi8IwFITvgv8hPGFv&#10;mlZRpBpFRJc9yIJVWPb2aJ5tsXkpTWzrv98sCB6HmfmGWW97U4mWGldaVhBPIhDEmdUl5wqul+N4&#10;CcJ5ZI2VZVLwJAfbzXCwxkTbjs/Upj4XAcIuQQWF93UipcsKMugmtiYO3s02Bn2QTS51g12Am0pO&#10;o2ghDZYcFgqsaV9Qdk8fRsFnh91uFh/a0/22f/5e5t8/p5iU+hj1uxUIT71/h1/tL61gNp3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9wgtFxAAAANwAAAAP&#10;AAAAAAAAAAAAAAAAAKkCAABkcnMvZG93bnJldi54bWxQSwUGAAAAAAQABAD6AAAAmgMAAAAA&#10;">
                  <v:shape id="Text Box 2" style="position:absolute;left:124952;top:-375;width:785476;height:635304;visibility:visible;mso-wrap-style:square;v-text-anchor:top" o:spid="_x0000_s1129" stroked="f" type="#_x0000_t20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SEB/wwAA&#10;ANwAAAAPAAAAZHJzL2Rvd25yZXYueG1sRI/disIwFITvF3yHcARvFk39q1qNsgqKt/48wLE5tsXm&#10;pDRZW9/eLCx4OczMN8xq05pSPKl2hWUFw0EEgji1uuBMwfWy789BOI+ssbRMCl7kYLPufK0w0bbh&#10;Ez3PPhMBwi5BBbn3VSKlS3My6Aa2Ig7e3dYGfZB1JnWNTYCbUo6iKJYGCw4LOVa0yyl9nH+Ngvux&#10;+Z4umtvBX2enSbzFYnazL6V63fZnCcJT6z/h//ZRKxiPYvg7E46AXL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SEB/wwAAANwAAAAPAAAAAAAAAAAAAAAAAJcCAABkcnMvZG93&#10;bnJldi54bWxQSwUGAAAAAAQABAD1AAAAhwMAAAAA&#10;">
                    <v:textbox>
                      <w:txbxContent>
                        <w:p w:rsidR="005139F0" w:rsidP="002A49EF" w:rsidRDefault="005139F0" w14:paraId="2CD06367" w14:textId="77777777">
                          <w:pPr>
                            <w:rPr>
                              <w:sz w:val="18"/>
                              <w:szCs w:val="18"/>
                            </w:rPr>
                          </w:pPr>
                          <w:r>
                            <w:rPr>
                              <w:sz w:val="18"/>
                              <w:szCs w:val="18"/>
                            </w:rPr>
                            <w:t>Insect</w:t>
                          </w:r>
                        </w:p>
                        <w:p w:rsidRPr="00846792" w:rsidR="005139F0" w:rsidP="002A49EF" w:rsidRDefault="005139F0" w14:paraId="67AC7CDD" w14:textId="77777777">
                          <w:pPr>
                            <w:rPr>
                              <w:sz w:val="18"/>
                              <w:szCs w:val="18"/>
                            </w:rPr>
                          </w:pPr>
                          <w:r>
                            <w:rPr>
                              <w:sz w:val="18"/>
                              <w:szCs w:val="18"/>
                            </w:rPr>
                            <w:t>Other</w:t>
                          </w:r>
                        </w:p>
                      </w:txbxContent>
                    </v:textbox>
                  </v:shape>
                  <v:rect id="Rectangle 327" style="position:absolute;top:46049;width:176718;height:132556;visibility:visible;mso-wrap-style:none;v-text-anchor:middle" o:spid="_x0000_s1130" fillcolor="windowText" strokecolor="#385d8a" strokeweight=".25pt"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pdSWxAAA&#10;ANwAAAAPAAAAZHJzL2Rvd25yZXYueG1sRI9Pa8JAFMTvBb/D8gQvRTfGYiS6irQKngr+AT0+s88k&#10;mH0bsmtMv31XKPQ4zMxvmMWqM5VoqXGlZQXjUQSCOLO65FzB6bgdzkA4j6yxskwKfsjBatl7W2Cq&#10;7ZP31B58LgKEXYoKCu/rVEqXFWTQjWxNHLybbQz6IJtc6gafAW4qGUfRVBosOSwUWNNnQdn98DCB&#10;so3j9/G1Pieb5PsiP0xb4pdUatDv1nMQnjr/H/5r77SCSZzA60w4An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6XUlsQAAADcAAAADwAAAAAAAAAAAAAAAACXAgAAZHJzL2Rv&#10;d25yZXYueG1sUEsFBgAAAAAEAAQA9QAAAIgDAAAAAA==&#10;">
                    <v:fill type="pattern" color2="#7f7f7f" o:title="" r:id="rId64"/>
                  </v:rect>
                </v:group>
              </v:group>
            </w:pict>
          </mc:Fallback>
        </mc:AlternateContent>
      </w:r>
      <w:r w:rsidRPr="005B29E1">
        <w:rPr>
          <w:noProof/>
          <w:lang w:val="en-US"/>
        </w:rPr>
        <mc:AlternateContent>
          <mc:Choice Requires="wps">
            <w:drawing>
              <wp:anchor distT="0" distB="0" distL="114300" distR="114300" simplePos="0" relativeHeight="251660288" behindDoc="0" locked="0" layoutInCell="1" allowOverlap="1" wp14:anchorId="4AD5B8D0" wp14:editId="041FD610">
                <wp:simplePos x="0" y="0"/>
                <wp:positionH relativeFrom="column">
                  <wp:posOffset>1303482</wp:posOffset>
                </wp:positionH>
                <wp:positionV relativeFrom="paragraph">
                  <wp:posOffset>3249953</wp:posOffset>
                </wp:positionV>
                <wp:extent cx="256584" cy="174717"/>
                <wp:effectExtent l="0" t="0" r="10160" b="15875"/>
                <wp:wrapNone/>
                <wp:docPr id="328" name="Rectangle 328"/>
                <wp:cNvGraphicFramePr/>
                <a:graphic xmlns:a="http://schemas.openxmlformats.org/drawingml/2006/main">
                  <a:graphicData uri="http://schemas.microsoft.com/office/word/2010/wordprocessingShape">
                    <wps:wsp>
                      <wps:cNvSpPr/>
                      <wps:spPr>
                        <a:xfrm>
                          <a:off x="0" y="0"/>
                          <a:ext cx="256584" cy="174717"/>
                        </a:xfrm>
                        <a:prstGeom prst="rect">
                          <a:avLst/>
                        </a:prstGeom>
                        <a:pattFill prst="pct5">
                          <a:fgClr>
                            <a:sysClr val="windowText" lastClr="000000"/>
                          </a:fgClr>
                          <a:bgClr>
                            <a:sysClr val="window" lastClr="FFFFFF"/>
                          </a:bgClr>
                        </a:pattFill>
                        <a:ln w="3175" cap="flat" cmpd="sng" algn="ctr">
                          <a:solidFill>
                            <a:srgbClr val="4F81BD">
                              <a:shade val="50000"/>
                            </a:srgbClr>
                          </a:solidFill>
                          <a:prstDash val="solid"/>
                        </a:ln>
                        <a:effectLst/>
                      </wps:spPr>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anchor>
            </w:drawing>
          </mc:Choice>
          <mc:Fallback>
            <w:pict w14:anchorId="384D273F">
              <v:rect id="Rectangle 328" style="position:absolute;margin-left:102.65pt;margin-top:255.9pt;width:20.2pt;height:13.75pt;z-index:251660288;visibility:visible;mso-wrap-style:none;mso-wrap-distance-left:9pt;mso-wrap-distance-top:0;mso-wrap-distance-right:9pt;mso-wrap-distance-bottom:0;mso-position-horizontal:absolute;mso-position-horizontal-relative:text;mso-position-vertical:absolute;mso-position-vertical-relative:text;v-text-anchor:middle" o:spid="_x0000_s1026" fillcolor="windowText" strokecolor="#385d8a" strokeweight=".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">
                <v:fill type="pattern" color2="window" o:title="" r:id="rId65"/>
              </v:rect>
            </w:pict>
          </mc:Fallback>
        </mc:AlternateContent>
      </w:r>
    </w:p>
    <w:p w:rsidR="002A49EF" w:rsidP="002A49EF" w:rsidRDefault="002A49EF" w14:paraId="2D8679CF" w14:textId="77777777">
      <w:pPr>
        <w:rPr>
          <w:rFonts w:ascii="Times New Roman" w:hAnsi="Times New Roman" w:cs="Times New Roman"/>
          <w:bCs/>
        </w:rPr>
      </w:pPr>
    </w:p>
    <w:p w:rsidRPr="00A87753" w:rsidR="002A49EF" w:rsidP="002A49EF" w:rsidRDefault="002A49EF" w14:paraId="1AFBB758" w14:textId="77777777">
      <w:pPr>
        <w:rPr>
          <w:rFonts w:ascii="Times New Roman" w:hAnsi="Times New Roman" w:cs="Times New Roman"/>
          <w:bCs/>
        </w:rPr>
      </w:pPr>
    </w:p>
    <w:p w:rsidR="002A49EF" w:rsidP="002A49EF" w:rsidRDefault="002A49EF" w14:paraId="45B566D6" w14:textId="77777777">
      <w:pPr>
        <w:autoSpaceDE w:val="0"/>
        <w:autoSpaceDN w:val="0"/>
        <w:adjustRightInd w:val="0"/>
        <w:spacing w:after="0" w:line="240" w:lineRule="auto"/>
        <w:rPr>
          <w:rFonts w:ascii="Arial" w:hAnsi="Arial" w:cs="Arial"/>
          <w:b/>
          <w:bCs/>
        </w:rPr>
      </w:pPr>
    </w:p>
    <w:p w:rsidR="002A49EF" w:rsidP="002A49EF" w:rsidRDefault="002A49EF" w14:paraId="5B36FE9A" w14:textId="77777777">
      <w:pPr>
        <w:autoSpaceDE w:val="0"/>
        <w:autoSpaceDN w:val="0"/>
        <w:adjustRightInd w:val="0"/>
        <w:spacing w:after="0" w:line="240" w:lineRule="auto"/>
        <w:rPr>
          <w:rFonts w:ascii="Arial" w:hAnsi="Arial" w:cs="Arial"/>
          <w:b/>
          <w:bCs/>
        </w:rPr>
      </w:pPr>
    </w:p>
    <w:p w:rsidR="002A49EF" w:rsidP="002A49EF" w:rsidRDefault="002A49EF" w14:paraId="67D23222" w14:textId="77777777">
      <w:pPr>
        <w:rPr>
          <w:rFonts w:ascii="Arial" w:hAnsi="Arial" w:cs="Arial"/>
          <w:b/>
          <w:bCs/>
        </w:rPr>
      </w:pPr>
      <w:r>
        <w:rPr>
          <w:rFonts w:ascii="Arial" w:hAnsi="Arial" w:cs="Arial"/>
          <w:b/>
          <w:bCs/>
        </w:rPr>
        <w:br w:type="page"/>
      </w:r>
    </w:p>
    <w:p w:rsidR="002A49EF" w:rsidP="002A49EF" w:rsidRDefault="002A49EF" w14:paraId="05DA3A8A" w14:textId="77777777">
      <w:pPr>
        <w:autoSpaceDE w:val="0"/>
        <w:autoSpaceDN w:val="0"/>
        <w:adjustRightInd w:val="0"/>
        <w:spacing w:after="0" w:line="240" w:lineRule="auto"/>
        <w:rPr>
          <w:rFonts w:ascii="Arial" w:hAnsi="Arial" w:cs="Arial"/>
          <w:b/>
          <w:bCs/>
        </w:rPr>
        <w:sectPr w:rsidR="002A49EF" w:rsidSect="002A49EF">
          <w:pgSz w:w="12240" w:h="15840" w:orient="portrait"/>
          <w:pgMar w:top="1440" w:right="1304" w:bottom="1701" w:left="1304" w:header="720" w:footer="720" w:gutter="0"/>
          <w:cols w:space="720"/>
          <w:noEndnote/>
        </w:sectPr>
      </w:pPr>
    </w:p>
    <w:p w:rsidRPr="002F6734" w:rsidR="002A49EF" w:rsidP="002A49EF" w:rsidRDefault="002A49EF" w14:paraId="20048119" w14:textId="77777777">
      <w:pPr>
        <w:ind w:right="1053"/>
        <w:rPr>
          <w:rFonts w:ascii="Times New Roman" w:hAnsi="Times New Roman" w:cs="Times New Roman"/>
        </w:rPr>
      </w:pPr>
      <w:r>
        <w:rPr>
          <w:rFonts w:ascii="Times New Roman" w:hAnsi="Times New Roman" w:cs="Times New Roman"/>
        </w:rPr>
        <w:lastRenderedPageBreak/>
        <w:t>Table 3</w:t>
      </w:r>
      <w:r w:rsidRPr="00BF2443">
        <w:rPr>
          <w:rFonts w:ascii="Times New Roman" w:hAnsi="Times New Roman" w:cs="Times New Roman"/>
        </w:rPr>
        <w:t>.</w:t>
      </w:r>
      <w:r w:rsidRPr="002F6734">
        <w:rPr>
          <w:rFonts w:ascii="Times New Roman" w:hAnsi="Times New Roman" w:cs="Times New Roman"/>
          <w:b/>
        </w:rPr>
        <w:t xml:space="preserve">  </w:t>
      </w:r>
      <w:r w:rsidRPr="002F6734">
        <w:rPr>
          <w:rFonts w:ascii="Times New Roman" w:hAnsi="Times New Roman" w:cs="Times New Roman"/>
        </w:rPr>
        <w:t>Summary of mean</w:t>
      </w:r>
      <w:r w:rsidRPr="002F6734">
        <w:rPr>
          <w:rFonts w:ascii="Times New Roman" w:hAnsi="Times New Roman" w:cs="Times New Roman" w:eastAsiaTheme="minorEastAsia"/>
        </w:rPr>
        <w:t xml:space="preserve"> carapace width (CW), weight and</w:t>
      </w:r>
      <m:oMath>
        <m:sSup>
          <m:sSupPr>
            <m:ctrlPr>
              <w:rPr>
                <w:rFonts w:ascii="Cambria Math" w:hAnsi="Cambria Math" w:eastAsia="Times New Roman" w:cs="Times New Roman"/>
                <w:i/>
                <w:lang w:eastAsia="en-CA"/>
              </w:rPr>
            </m:ctrlPr>
          </m:sSupPr>
          <m:e>
            <m:r>
              <w:rPr>
                <w:rFonts w:ascii="Cambria Math" w:hAnsi="Cambria Math" w:eastAsia="Times New Roman" w:cs="Times New Roman"/>
                <w:lang w:eastAsia="en-CA"/>
              </w:rPr>
              <m:t xml:space="preserve"> δ</m:t>
            </m:r>
          </m:e>
          <m:sup>
            <m:r>
              <w:rPr>
                <w:rFonts w:ascii="Cambria Math" w:hAnsi="Cambria Math" w:eastAsia="Times New Roman" w:cs="Times New Roman"/>
                <w:lang w:eastAsia="en-CA"/>
              </w:rPr>
              <m:t>13</m:t>
            </m:r>
          </m:sup>
        </m:sSup>
      </m:oMath>
      <w:r w:rsidRPr="002F6734">
        <w:rPr>
          <w:rFonts w:ascii="Times New Roman" w:hAnsi="Times New Roman" w:eastAsia="Times New Roman" w:cs="Times New Roman"/>
          <w:lang w:eastAsia="en-CA"/>
        </w:rPr>
        <w:t xml:space="preserve">C and </w:t>
      </w:r>
      <m:oMath>
        <m:sSup>
          <m:sSupPr>
            <m:ctrlPr>
              <w:rPr>
                <w:rFonts w:ascii="Cambria Math" w:hAnsi="Cambria Math" w:eastAsia="Times New Roman" w:cs="Times New Roman"/>
                <w:i/>
                <w:lang w:eastAsia="en-CA"/>
              </w:rPr>
            </m:ctrlPr>
          </m:sSupPr>
          <m:e>
            <m:r>
              <w:rPr>
                <w:rFonts w:ascii="Cambria Math" w:hAnsi="Cambria Math" w:eastAsia="Times New Roman" w:cs="Times New Roman"/>
                <w:lang w:eastAsia="en-CA"/>
              </w:rPr>
              <m:t>δ</m:t>
            </m:r>
          </m:e>
          <m:sup>
            <m:r>
              <w:rPr>
                <w:rFonts w:ascii="Cambria Math" w:hAnsi="Cambria Math" w:eastAsia="Times New Roman" w:cs="Times New Roman"/>
                <w:lang w:eastAsia="en-CA"/>
              </w:rPr>
              <m:t>15</m:t>
            </m:r>
          </m:sup>
        </m:sSup>
      </m:oMath>
      <w:r w:rsidRPr="002F6734">
        <w:rPr>
          <w:rFonts w:ascii="Times New Roman" w:hAnsi="Times New Roman" w:eastAsia="Times New Roman" w:cs="Times New Roman"/>
          <w:lang w:eastAsia="en-CA"/>
        </w:rPr>
        <w:t>N values (with standard deviation in parentheses) of snow crab by size category. Data are separated to show the three sampling treatment: free (caught by trap), caging for 6 months and caging for 12 months (IM = Immature male; IF = Immature female; MM = Mature male; MF = Mature female).</w:t>
      </w:r>
    </w:p>
    <w:tbl>
      <w:tblPr>
        <w:tblW w:w="12348" w:type="dxa"/>
        <w:tblInd w:w="93" w:type="dxa"/>
        <w:tblLook w:val="04A0" w:firstRow="1" w:lastRow="0" w:firstColumn="1" w:lastColumn="0" w:noHBand="0" w:noVBand="1"/>
      </w:tblPr>
      <w:tblGrid>
        <w:gridCol w:w="1575"/>
        <w:gridCol w:w="2551"/>
        <w:gridCol w:w="851"/>
        <w:gridCol w:w="708"/>
        <w:gridCol w:w="1701"/>
        <w:gridCol w:w="1701"/>
        <w:gridCol w:w="1701"/>
        <w:gridCol w:w="1560"/>
      </w:tblGrid>
      <w:tr w:rsidRPr="002F6734" w:rsidR="002A49EF" w:rsidTr="002A49EF" w14:paraId="142F2D80" w14:textId="77777777">
        <w:trPr>
          <w:trHeight w:val="315"/>
        </w:trPr>
        <w:tc>
          <w:tcPr>
            <w:tcW w:w="1575"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67D96210"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Sampling type</w:t>
            </w:r>
          </w:p>
        </w:tc>
        <w:tc>
          <w:tcPr>
            <w:tcW w:w="2551"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1993F2AE"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Crab size category (in mm)</w:t>
            </w:r>
          </w:p>
        </w:tc>
        <w:tc>
          <w:tcPr>
            <w:tcW w:w="851" w:type="dxa"/>
            <w:tcBorders>
              <w:top w:val="single" w:color="auto" w:sz="4" w:space="0"/>
              <w:left w:val="nil"/>
              <w:bottom w:val="double" w:color="auto" w:sz="6" w:space="0"/>
              <w:right w:val="nil"/>
            </w:tcBorders>
            <w:vAlign w:val="bottom"/>
          </w:tcPr>
          <w:p w:rsidRPr="002F6734" w:rsidR="002A49EF" w:rsidP="002A49EF" w:rsidRDefault="002A49EF" w14:paraId="5BD1C225" w14:textId="77777777">
            <w:pPr>
              <w:spacing w:after="0" w:line="240" w:lineRule="auto"/>
              <w:jc w:val="center"/>
              <w:rPr>
                <w:rFonts w:ascii="Times New Roman" w:hAnsi="Times New Roman" w:eastAsia="Times New Roman" w:cs="Times New Roman"/>
                <w:color w:val="000000"/>
                <w:sz w:val="20"/>
                <w:szCs w:val="20"/>
                <w:lang w:eastAsia="en-CA"/>
              </w:rPr>
            </w:pPr>
            <w:proofErr w:type="spellStart"/>
            <w:r w:rsidRPr="002F6734">
              <w:rPr>
                <w:rFonts w:ascii="Times New Roman" w:hAnsi="Times New Roman" w:eastAsia="Times New Roman" w:cs="Times New Roman"/>
                <w:color w:val="000000"/>
                <w:sz w:val="20"/>
                <w:szCs w:val="20"/>
                <w:lang w:eastAsia="en-CA"/>
              </w:rPr>
              <w:t>Sexe</w:t>
            </w:r>
            <w:proofErr w:type="spellEnd"/>
          </w:p>
        </w:tc>
        <w:tc>
          <w:tcPr>
            <w:tcW w:w="708"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1911E37B" w14:textId="77777777">
            <w:pPr>
              <w:spacing w:after="0" w:line="240" w:lineRule="auto"/>
              <w:jc w:val="center"/>
              <w:rPr>
                <w:rFonts w:ascii="Times New Roman" w:hAnsi="Times New Roman" w:eastAsia="Times New Roman" w:cs="Times New Roman"/>
                <w:color w:val="000000"/>
                <w:sz w:val="20"/>
                <w:szCs w:val="20"/>
                <w:lang w:eastAsia="en-CA"/>
              </w:rPr>
            </w:pPr>
            <w:proofErr w:type="gramStart"/>
            <w:r w:rsidRPr="002F6734">
              <w:rPr>
                <w:rFonts w:ascii="Times New Roman" w:hAnsi="Times New Roman" w:eastAsia="Times New Roman" w:cs="Times New Roman"/>
                <w:color w:val="000000"/>
                <w:sz w:val="20"/>
                <w:szCs w:val="20"/>
                <w:lang w:eastAsia="en-CA"/>
              </w:rPr>
              <w:t>n</w:t>
            </w:r>
            <w:proofErr w:type="gramEnd"/>
          </w:p>
        </w:tc>
        <w:tc>
          <w:tcPr>
            <w:tcW w:w="1701"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5E509796"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CW (mm)</w:t>
            </w:r>
          </w:p>
        </w:tc>
        <w:tc>
          <w:tcPr>
            <w:tcW w:w="1701"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54D42E48"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Weight (g)</w:t>
            </w:r>
          </w:p>
        </w:tc>
        <w:tc>
          <w:tcPr>
            <w:tcW w:w="1701"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6B00635C" w14:textId="77777777">
            <w:pPr>
              <w:spacing w:after="0" w:line="240" w:lineRule="auto"/>
              <w:jc w:val="center"/>
              <w:rPr>
                <w:rFonts w:ascii="Times New Roman" w:hAnsi="Times New Roman" w:eastAsia="Times New Roman" w:cs="Times New Roman"/>
                <w:color w:val="000000"/>
                <w:sz w:val="20"/>
                <w:szCs w:val="20"/>
                <w:lang w:eastAsia="en-CA"/>
              </w:rPr>
            </w:pPr>
            <m:oMath>
              <m:sSup>
                <m:sSupPr>
                  <m:ctrlPr>
                    <w:rPr>
                      <w:rFonts w:ascii="Cambria Math" w:hAnsi="Cambria Math" w:eastAsia="Times New Roman" w:cs="Times New Roman"/>
                      <w:i/>
                      <w:color w:val="000000"/>
                      <w:sz w:val="20"/>
                      <w:szCs w:val="20"/>
                      <w:lang w:eastAsia="en-CA"/>
                    </w:rPr>
                  </m:ctrlPr>
                </m:sSupPr>
                <m:e>
                  <m:r>
                    <w:rPr>
                      <w:rFonts w:ascii="Cambria Math" w:hAnsi="Cambria Math" w:eastAsia="Times New Roman" w:cs="Times New Roman"/>
                      <w:color w:val="000000"/>
                      <w:sz w:val="20"/>
                      <w:szCs w:val="20"/>
                      <w:lang w:eastAsia="en-CA"/>
                    </w:rPr>
                    <m:t xml:space="preserve"> δ</m:t>
                  </m:r>
                </m:e>
                <m:sup>
                  <m:r>
                    <w:rPr>
                      <w:rFonts w:ascii="Cambria Math" w:hAnsi="Cambria Math" w:eastAsia="Times New Roman" w:cs="Times New Roman"/>
                      <w:color w:val="000000"/>
                      <w:sz w:val="20"/>
                      <w:szCs w:val="20"/>
                      <w:lang w:eastAsia="en-CA"/>
                    </w:rPr>
                    <m:t>13</m:t>
                  </m:r>
                </m:sup>
              </m:sSup>
            </m:oMath>
            <w:r w:rsidRPr="002F6734">
              <w:rPr>
                <w:rFonts w:ascii="Times New Roman" w:hAnsi="Times New Roman" w:eastAsia="Times New Roman" w:cs="Times New Roman"/>
                <w:color w:val="000000"/>
                <w:sz w:val="20"/>
                <w:szCs w:val="20"/>
                <w:lang w:eastAsia="en-CA"/>
              </w:rPr>
              <w:t>C</w:t>
            </w:r>
          </w:p>
        </w:tc>
        <w:tc>
          <w:tcPr>
            <w:tcW w:w="1560"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08F0AD26" w14:textId="77777777">
            <w:pPr>
              <w:spacing w:after="0" w:line="240" w:lineRule="auto"/>
              <w:jc w:val="center"/>
              <w:rPr>
                <w:rFonts w:ascii="Times New Roman" w:hAnsi="Times New Roman" w:eastAsia="Times New Roman" w:cs="Times New Roman"/>
                <w:color w:val="000000"/>
                <w:sz w:val="20"/>
                <w:szCs w:val="20"/>
                <w:lang w:eastAsia="en-CA"/>
              </w:rPr>
            </w:pPr>
            <m:oMath>
              <m:sSup>
                <m:sSupPr>
                  <m:ctrlPr>
                    <w:rPr>
                      <w:rFonts w:ascii="Cambria Math" w:hAnsi="Cambria Math" w:eastAsia="Times New Roman" w:cs="Times New Roman"/>
                      <w:i/>
                      <w:color w:val="000000"/>
                      <w:sz w:val="20"/>
                      <w:szCs w:val="20"/>
                      <w:lang w:eastAsia="en-CA"/>
                    </w:rPr>
                  </m:ctrlPr>
                </m:sSupPr>
                <m:e>
                  <m:r>
                    <w:rPr>
                      <w:rFonts w:ascii="Cambria Math" w:hAnsi="Cambria Math" w:eastAsia="Times New Roman" w:cs="Times New Roman"/>
                      <w:color w:val="000000"/>
                      <w:sz w:val="20"/>
                      <w:szCs w:val="20"/>
                      <w:lang w:eastAsia="en-CA"/>
                    </w:rPr>
                    <m:t>δ</m:t>
                  </m:r>
                </m:e>
                <m:sup>
                  <m:r>
                    <w:rPr>
                      <w:rFonts w:ascii="Cambria Math" w:hAnsi="Cambria Math" w:eastAsia="Times New Roman" w:cs="Times New Roman"/>
                      <w:color w:val="000000"/>
                      <w:sz w:val="20"/>
                      <w:szCs w:val="20"/>
                      <w:lang w:eastAsia="en-CA"/>
                    </w:rPr>
                    <m:t>15</m:t>
                  </m:r>
                </m:sup>
              </m:sSup>
            </m:oMath>
            <w:r w:rsidRPr="002F6734">
              <w:rPr>
                <w:rFonts w:ascii="Times New Roman" w:hAnsi="Times New Roman" w:eastAsia="Times New Roman" w:cs="Times New Roman"/>
                <w:color w:val="000000"/>
                <w:sz w:val="20"/>
                <w:szCs w:val="20"/>
                <w:lang w:eastAsia="en-CA"/>
              </w:rPr>
              <w:t>N</w:t>
            </w:r>
          </w:p>
        </w:tc>
      </w:tr>
      <w:tr w:rsidRPr="002F6734" w:rsidR="002A49EF" w:rsidTr="002A49EF" w14:paraId="5C9E3EDB" w14:textId="77777777">
        <w:trPr>
          <w:trHeight w:val="315"/>
        </w:trPr>
        <w:tc>
          <w:tcPr>
            <w:tcW w:w="1575" w:type="dxa"/>
            <w:tcBorders>
              <w:top w:val="nil"/>
              <w:left w:val="nil"/>
              <w:bottom w:val="nil"/>
              <w:right w:val="nil"/>
            </w:tcBorders>
            <w:shd w:val="clear" w:color="auto" w:fill="auto"/>
            <w:noWrap/>
            <w:vAlign w:val="bottom"/>
          </w:tcPr>
          <w:p w:rsidRPr="002F6734" w:rsidR="002A49EF" w:rsidP="002A49EF" w:rsidRDefault="002A49EF" w14:paraId="70F13ECB"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nil"/>
              <w:left w:val="nil"/>
              <w:bottom w:val="nil"/>
              <w:right w:val="nil"/>
            </w:tcBorders>
            <w:shd w:val="clear" w:color="auto" w:fill="auto"/>
            <w:noWrap/>
            <w:vAlign w:val="bottom"/>
          </w:tcPr>
          <w:p w:rsidRPr="002F6734" w:rsidR="002A49EF" w:rsidP="002A49EF" w:rsidRDefault="002A49EF" w14:paraId="7202F3E5"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 xml:space="preserve">&lt; 50 </w:t>
            </w:r>
          </w:p>
        </w:tc>
        <w:tc>
          <w:tcPr>
            <w:tcW w:w="851" w:type="dxa"/>
            <w:tcBorders>
              <w:top w:val="nil"/>
              <w:left w:val="nil"/>
              <w:bottom w:val="nil"/>
              <w:right w:val="nil"/>
            </w:tcBorders>
            <w:vAlign w:val="bottom"/>
          </w:tcPr>
          <w:p w:rsidRPr="002F6734" w:rsidR="002A49EF" w:rsidP="002A49EF" w:rsidRDefault="002A49EF" w14:paraId="765385A9"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IM</w:t>
            </w:r>
          </w:p>
        </w:tc>
        <w:tc>
          <w:tcPr>
            <w:tcW w:w="708" w:type="dxa"/>
            <w:tcBorders>
              <w:top w:val="nil"/>
              <w:left w:val="nil"/>
              <w:bottom w:val="nil"/>
              <w:right w:val="nil"/>
            </w:tcBorders>
            <w:shd w:val="clear" w:color="auto" w:fill="auto"/>
            <w:noWrap/>
            <w:vAlign w:val="bottom"/>
          </w:tcPr>
          <w:p w:rsidRPr="002F6734" w:rsidR="002A49EF" w:rsidP="002A49EF" w:rsidRDefault="002A49EF" w14:paraId="7D3B8CC4"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10</w:t>
            </w:r>
          </w:p>
        </w:tc>
        <w:tc>
          <w:tcPr>
            <w:tcW w:w="1701" w:type="dxa"/>
            <w:tcBorders>
              <w:top w:val="nil"/>
              <w:left w:val="nil"/>
              <w:bottom w:val="nil"/>
              <w:right w:val="nil"/>
            </w:tcBorders>
            <w:shd w:val="clear" w:color="auto" w:fill="auto"/>
            <w:noWrap/>
            <w:vAlign w:val="bottom"/>
          </w:tcPr>
          <w:p w:rsidRPr="002F6734" w:rsidR="002A49EF" w:rsidP="002A49EF" w:rsidRDefault="002A49EF" w14:paraId="70943C74"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35.14 (2.43)</w:t>
            </w:r>
          </w:p>
        </w:tc>
        <w:tc>
          <w:tcPr>
            <w:tcW w:w="1701" w:type="dxa"/>
            <w:tcBorders>
              <w:top w:val="nil"/>
              <w:left w:val="nil"/>
              <w:bottom w:val="nil"/>
              <w:right w:val="nil"/>
            </w:tcBorders>
            <w:shd w:val="clear" w:color="auto" w:fill="auto"/>
            <w:noWrap/>
            <w:vAlign w:val="bottom"/>
          </w:tcPr>
          <w:p w:rsidRPr="002F6734" w:rsidR="002A49EF" w:rsidP="002A49EF" w:rsidRDefault="002A49EF" w14:paraId="01E014B9"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15.67 (3.30)</w:t>
            </w:r>
          </w:p>
        </w:tc>
        <w:tc>
          <w:tcPr>
            <w:tcW w:w="1701" w:type="dxa"/>
            <w:tcBorders>
              <w:top w:val="nil"/>
              <w:left w:val="nil"/>
              <w:bottom w:val="nil"/>
              <w:right w:val="nil"/>
            </w:tcBorders>
            <w:shd w:val="clear" w:color="auto" w:fill="auto"/>
            <w:noWrap/>
            <w:vAlign w:val="bottom"/>
          </w:tcPr>
          <w:p w:rsidRPr="002F6734" w:rsidR="002A49EF" w:rsidP="002A49EF" w:rsidRDefault="002A49EF" w14:paraId="0C87A3F3"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-17.810 (0.235)</w:t>
            </w:r>
          </w:p>
        </w:tc>
        <w:tc>
          <w:tcPr>
            <w:tcW w:w="1560" w:type="dxa"/>
            <w:tcBorders>
              <w:top w:val="nil"/>
              <w:left w:val="nil"/>
              <w:bottom w:val="nil"/>
              <w:right w:val="nil"/>
            </w:tcBorders>
            <w:shd w:val="clear" w:color="auto" w:fill="auto"/>
            <w:noWrap/>
            <w:vAlign w:val="bottom"/>
          </w:tcPr>
          <w:p w:rsidRPr="002F6734" w:rsidR="002A49EF" w:rsidP="002A49EF" w:rsidRDefault="002A49EF" w14:paraId="4AA9513C"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11.900 (0.194)</w:t>
            </w:r>
          </w:p>
        </w:tc>
      </w:tr>
      <w:tr w:rsidRPr="002F6734" w:rsidR="002A49EF" w:rsidTr="002A49EF" w14:paraId="71ACCFEC" w14:textId="77777777">
        <w:trPr>
          <w:trHeight w:val="315"/>
        </w:trPr>
        <w:tc>
          <w:tcPr>
            <w:tcW w:w="1575" w:type="dxa"/>
            <w:tcBorders>
              <w:top w:val="nil"/>
              <w:left w:val="nil"/>
              <w:bottom w:val="nil"/>
              <w:right w:val="nil"/>
            </w:tcBorders>
            <w:shd w:val="clear" w:color="auto" w:fill="auto"/>
            <w:noWrap/>
            <w:vAlign w:val="bottom"/>
          </w:tcPr>
          <w:p w:rsidRPr="002F6734" w:rsidR="002A49EF" w:rsidP="002A49EF" w:rsidRDefault="002A49EF" w14:paraId="3DDE40D5"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nil"/>
              <w:left w:val="nil"/>
              <w:bottom w:val="nil"/>
              <w:right w:val="nil"/>
            </w:tcBorders>
            <w:shd w:val="clear" w:color="auto" w:fill="auto"/>
            <w:noWrap/>
            <w:vAlign w:val="bottom"/>
          </w:tcPr>
          <w:p w:rsidRPr="002F6734" w:rsidR="002A49EF" w:rsidP="002A49EF" w:rsidRDefault="002A49EF" w14:paraId="126A0D17" w14:textId="77777777">
            <w:pPr>
              <w:spacing w:after="0" w:line="240" w:lineRule="auto"/>
              <w:jc w:val="center"/>
              <w:rPr>
                <w:rFonts w:ascii="Times New Roman" w:hAnsi="Times New Roman" w:eastAsia="Times New Roman" w:cs="Times New Roman"/>
                <w:color w:val="000000"/>
                <w:sz w:val="20"/>
                <w:szCs w:val="20"/>
                <w:lang w:eastAsia="en-CA"/>
              </w:rPr>
            </w:pPr>
          </w:p>
        </w:tc>
        <w:tc>
          <w:tcPr>
            <w:tcW w:w="851" w:type="dxa"/>
            <w:tcBorders>
              <w:top w:val="nil"/>
              <w:left w:val="nil"/>
              <w:bottom w:val="nil"/>
              <w:right w:val="nil"/>
            </w:tcBorders>
            <w:vAlign w:val="bottom"/>
          </w:tcPr>
          <w:p w:rsidRPr="002F6734" w:rsidR="002A49EF" w:rsidP="002A49EF" w:rsidRDefault="002A49EF" w14:paraId="0984D971"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IF</w:t>
            </w:r>
          </w:p>
        </w:tc>
        <w:tc>
          <w:tcPr>
            <w:tcW w:w="708" w:type="dxa"/>
            <w:tcBorders>
              <w:top w:val="nil"/>
              <w:left w:val="nil"/>
              <w:bottom w:val="nil"/>
              <w:right w:val="nil"/>
            </w:tcBorders>
            <w:shd w:val="clear" w:color="auto" w:fill="auto"/>
            <w:noWrap/>
            <w:vAlign w:val="bottom"/>
          </w:tcPr>
          <w:p w:rsidRPr="002F6734" w:rsidR="002A49EF" w:rsidP="002A49EF" w:rsidRDefault="002A49EF" w14:paraId="48966C5D"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11</w:t>
            </w:r>
          </w:p>
        </w:tc>
        <w:tc>
          <w:tcPr>
            <w:tcW w:w="1701" w:type="dxa"/>
            <w:tcBorders>
              <w:top w:val="nil"/>
              <w:left w:val="nil"/>
              <w:bottom w:val="nil"/>
              <w:right w:val="nil"/>
            </w:tcBorders>
            <w:shd w:val="clear" w:color="auto" w:fill="auto"/>
            <w:noWrap/>
            <w:vAlign w:val="bottom"/>
          </w:tcPr>
          <w:p w:rsidRPr="002F6734" w:rsidR="002A49EF" w:rsidP="002A49EF" w:rsidRDefault="002A49EF" w14:paraId="4DC7FAFC"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36.31 (3.33)</w:t>
            </w:r>
          </w:p>
        </w:tc>
        <w:tc>
          <w:tcPr>
            <w:tcW w:w="1701" w:type="dxa"/>
            <w:tcBorders>
              <w:top w:val="nil"/>
              <w:left w:val="nil"/>
              <w:bottom w:val="nil"/>
              <w:right w:val="nil"/>
            </w:tcBorders>
            <w:shd w:val="clear" w:color="auto" w:fill="auto"/>
            <w:noWrap/>
            <w:vAlign w:val="bottom"/>
          </w:tcPr>
          <w:p w:rsidRPr="002F6734" w:rsidR="002A49EF" w:rsidP="002A49EF" w:rsidRDefault="002A49EF" w14:paraId="0BF46F2A"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16.56 (4.11)</w:t>
            </w:r>
          </w:p>
        </w:tc>
        <w:tc>
          <w:tcPr>
            <w:tcW w:w="1701" w:type="dxa"/>
            <w:tcBorders>
              <w:top w:val="nil"/>
              <w:left w:val="nil"/>
              <w:bottom w:val="nil"/>
              <w:right w:val="nil"/>
            </w:tcBorders>
            <w:shd w:val="clear" w:color="auto" w:fill="auto"/>
            <w:noWrap/>
            <w:vAlign w:val="bottom"/>
          </w:tcPr>
          <w:p w:rsidRPr="002F6734" w:rsidR="002A49EF" w:rsidP="002A49EF" w:rsidRDefault="002A49EF" w14:paraId="3B595B06"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-17.980 (0.128)</w:t>
            </w:r>
          </w:p>
        </w:tc>
        <w:tc>
          <w:tcPr>
            <w:tcW w:w="1560" w:type="dxa"/>
            <w:tcBorders>
              <w:top w:val="nil"/>
              <w:left w:val="nil"/>
              <w:bottom w:val="nil"/>
              <w:right w:val="nil"/>
            </w:tcBorders>
            <w:shd w:val="clear" w:color="auto" w:fill="auto"/>
            <w:noWrap/>
            <w:vAlign w:val="bottom"/>
          </w:tcPr>
          <w:p w:rsidRPr="002F6734" w:rsidR="002A49EF" w:rsidP="002A49EF" w:rsidRDefault="002A49EF" w14:paraId="6E05DAEE"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11.954 (0.238)</w:t>
            </w:r>
          </w:p>
        </w:tc>
      </w:tr>
      <w:tr w:rsidRPr="002F6734" w:rsidR="002A49EF" w:rsidTr="002A49EF" w14:paraId="3ACFCDA9" w14:textId="77777777">
        <w:trPr>
          <w:trHeight w:val="315"/>
        </w:trPr>
        <w:tc>
          <w:tcPr>
            <w:tcW w:w="1575" w:type="dxa"/>
            <w:tcBorders>
              <w:top w:val="nil"/>
              <w:left w:val="nil"/>
              <w:bottom w:val="nil"/>
              <w:right w:val="nil"/>
            </w:tcBorders>
            <w:shd w:val="clear" w:color="auto" w:fill="auto"/>
            <w:noWrap/>
            <w:vAlign w:val="bottom"/>
            <w:hideMark/>
          </w:tcPr>
          <w:p w:rsidRPr="002F6734" w:rsidR="002A49EF" w:rsidP="002A49EF" w:rsidRDefault="002A49EF" w14:paraId="0DB18D7E"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nil"/>
              <w:left w:val="nil"/>
              <w:bottom w:val="nil"/>
              <w:right w:val="nil"/>
            </w:tcBorders>
            <w:shd w:val="clear" w:color="auto" w:fill="auto"/>
            <w:noWrap/>
            <w:vAlign w:val="bottom"/>
          </w:tcPr>
          <w:p w:rsidRPr="002F6734" w:rsidR="002A49EF" w:rsidP="002A49EF" w:rsidRDefault="002A49EF" w14:paraId="6F8DDEE1"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50-75</w:t>
            </w:r>
          </w:p>
        </w:tc>
        <w:tc>
          <w:tcPr>
            <w:tcW w:w="851" w:type="dxa"/>
            <w:tcBorders>
              <w:top w:val="nil"/>
              <w:left w:val="nil"/>
              <w:bottom w:val="nil"/>
              <w:right w:val="nil"/>
            </w:tcBorders>
            <w:vAlign w:val="bottom"/>
          </w:tcPr>
          <w:p w:rsidRPr="002F6734" w:rsidR="002A49EF" w:rsidP="002A49EF" w:rsidRDefault="002A49EF" w14:paraId="30AC6236"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MM</w:t>
            </w:r>
          </w:p>
        </w:tc>
        <w:tc>
          <w:tcPr>
            <w:tcW w:w="708" w:type="dxa"/>
            <w:tcBorders>
              <w:top w:val="nil"/>
              <w:left w:val="nil"/>
              <w:bottom w:val="nil"/>
              <w:right w:val="nil"/>
            </w:tcBorders>
            <w:shd w:val="clear" w:color="auto" w:fill="auto"/>
            <w:noWrap/>
            <w:vAlign w:val="bottom"/>
            <w:hideMark/>
          </w:tcPr>
          <w:p w:rsidRPr="002F6734" w:rsidR="002A49EF" w:rsidP="002A49EF" w:rsidRDefault="002A49EF" w14:paraId="604090D9"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47</w:t>
            </w:r>
          </w:p>
        </w:tc>
        <w:tc>
          <w:tcPr>
            <w:tcW w:w="1701" w:type="dxa"/>
            <w:tcBorders>
              <w:top w:val="nil"/>
              <w:left w:val="nil"/>
              <w:bottom w:val="nil"/>
              <w:right w:val="nil"/>
            </w:tcBorders>
            <w:shd w:val="clear" w:color="auto" w:fill="auto"/>
            <w:noWrap/>
            <w:vAlign w:val="bottom"/>
          </w:tcPr>
          <w:p w:rsidRPr="002F6734" w:rsidR="002A49EF" w:rsidP="002A49EF" w:rsidRDefault="002A49EF" w14:paraId="2801CFDE"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69.11 (4.27)</w:t>
            </w:r>
          </w:p>
        </w:tc>
        <w:tc>
          <w:tcPr>
            <w:tcW w:w="1701" w:type="dxa"/>
            <w:tcBorders>
              <w:top w:val="nil"/>
              <w:left w:val="nil"/>
              <w:bottom w:val="nil"/>
              <w:right w:val="nil"/>
            </w:tcBorders>
            <w:shd w:val="clear" w:color="auto" w:fill="auto"/>
            <w:noWrap/>
            <w:vAlign w:val="bottom"/>
          </w:tcPr>
          <w:p w:rsidRPr="002F6734" w:rsidR="002A49EF" w:rsidP="002A49EF" w:rsidRDefault="002A49EF" w14:paraId="689034DD"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135.42 (24.41)</w:t>
            </w:r>
          </w:p>
        </w:tc>
        <w:tc>
          <w:tcPr>
            <w:tcW w:w="1701" w:type="dxa"/>
            <w:tcBorders>
              <w:top w:val="nil"/>
              <w:left w:val="nil"/>
              <w:bottom w:val="nil"/>
              <w:right w:val="nil"/>
            </w:tcBorders>
            <w:shd w:val="clear" w:color="auto" w:fill="auto"/>
            <w:noWrap/>
            <w:vAlign w:val="bottom"/>
          </w:tcPr>
          <w:p w:rsidRPr="002F6734" w:rsidR="002A49EF" w:rsidP="002A49EF" w:rsidRDefault="002A49EF" w14:paraId="7F48EB7B"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-17.963 (0.467)</w:t>
            </w:r>
          </w:p>
        </w:tc>
        <w:tc>
          <w:tcPr>
            <w:tcW w:w="1560" w:type="dxa"/>
            <w:tcBorders>
              <w:top w:val="nil"/>
              <w:left w:val="nil"/>
              <w:bottom w:val="nil"/>
              <w:right w:val="nil"/>
            </w:tcBorders>
            <w:shd w:val="clear" w:color="auto" w:fill="auto"/>
            <w:noWrap/>
            <w:vAlign w:val="bottom"/>
          </w:tcPr>
          <w:p w:rsidRPr="002F6734" w:rsidR="002A49EF" w:rsidP="002A49EF" w:rsidRDefault="002A49EF" w14:paraId="2B7ECEC9"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13.037 (0.422)</w:t>
            </w:r>
          </w:p>
        </w:tc>
      </w:tr>
      <w:tr w:rsidRPr="002F6734" w:rsidR="002A49EF" w:rsidTr="002A49EF" w14:paraId="15C105DD" w14:textId="77777777">
        <w:trPr>
          <w:trHeight w:val="300"/>
        </w:trPr>
        <w:tc>
          <w:tcPr>
            <w:tcW w:w="1575" w:type="dxa"/>
            <w:tcBorders>
              <w:top w:val="nil"/>
              <w:left w:val="nil"/>
              <w:right w:val="nil"/>
            </w:tcBorders>
            <w:shd w:val="clear" w:color="auto" w:fill="auto"/>
            <w:noWrap/>
            <w:vAlign w:val="bottom"/>
            <w:hideMark/>
          </w:tcPr>
          <w:p w:rsidRPr="002F6734" w:rsidR="002A49EF" w:rsidP="002A49EF" w:rsidRDefault="002A49EF" w14:paraId="5111A1AA"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Free</w:t>
            </w:r>
          </w:p>
        </w:tc>
        <w:tc>
          <w:tcPr>
            <w:tcW w:w="2551" w:type="dxa"/>
            <w:tcBorders>
              <w:top w:val="nil"/>
              <w:left w:val="nil"/>
              <w:right w:val="nil"/>
            </w:tcBorders>
            <w:shd w:val="clear" w:color="auto" w:fill="auto"/>
            <w:noWrap/>
            <w:vAlign w:val="bottom"/>
          </w:tcPr>
          <w:p w:rsidRPr="002F6734" w:rsidR="002A49EF" w:rsidP="002A49EF" w:rsidRDefault="002A49EF" w14:paraId="2C73C55C" w14:textId="77777777">
            <w:pPr>
              <w:spacing w:after="0" w:line="240" w:lineRule="auto"/>
              <w:jc w:val="center"/>
              <w:rPr>
                <w:rFonts w:ascii="Times New Roman" w:hAnsi="Times New Roman" w:eastAsia="Times New Roman" w:cs="Times New Roman"/>
                <w:color w:val="000000"/>
                <w:sz w:val="20"/>
                <w:szCs w:val="20"/>
                <w:lang w:eastAsia="en-CA"/>
              </w:rPr>
            </w:pPr>
          </w:p>
        </w:tc>
        <w:tc>
          <w:tcPr>
            <w:tcW w:w="851" w:type="dxa"/>
            <w:tcBorders>
              <w:top w:val="nil"/>
              <w:left w:val="nil"/>
              <w:right w:val="nil"/>
            </w:tcBorders>
            <w:vAlign w:val="bottom"/>
          </w:tcPr>
          <w:p w:rsidRPr="002F6734" w:rsidR="002A49EF" w:rsidP="002A49EF" w:rsidRDefault="002A49EF" w14:paraId="706722A6"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MF</w:t>
            </w:r>
          </w:p>
        </w:tc>
        <w:tc>
          <w:tcPr>
            <w:tcW w:w="708" w:type="dxa"/>
            <w:tcBorders>
              <w:top w:val="nil"/>
              <w:left w:val="nil"/>
              <w:right w:val="nil"/>
            </w:tcBorders>
            <w:shd w:val="clear" w:color="auto" w:fill="auto"/>
            <w:noWrap/>
            <w:vAlign w:val="bottom"/>
          </w:tcPr>
          <w:p w:rsidRPr="002F6734" w:rsidR="002A49EF" w:rsidP="002A49EF" w:rsidRDefault="002A49EF" w14:paraId="3FA93E67"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77</w:t>
            </w:r>
          </w:p>
        </w:tc>
        <w:tc>
          <w:tcPr>
            <w:tcW w:w="1701" w:type="dxa"/>
            <w:tcBorders>
              <w:top w:val="nil"/>
              <w:left w:val="nil"/>
              <w:right w:val="nil"/>
            </w:tcBorders>
            <w:shd w:val="clear" w:color="auto" w:fill="auto"/>
            <w:noWrap/>
            <w:vAlign w:val="bottom"/>
          </w:tcPr>
          <w:p w:rsidRPr="002F6734" w:rsidR="002A49EF" w:rsidP="002A49EF" w:rsidRDefault="002A49EF" w14:paraId="5ACBD83F"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66.64 (5.17)</w:t>
            </w:r>
          </w:p>
        </w:tc>
        <w:tc>
          <w:tcPr>
            <w:tcW w:w="1701" w:type="dxa"/>
            <w:tcBorders>
              <w:top w:val="nil"/>
              <w:left w:val="nil"/>
              <w:right w:val="nil"/>
            </w:tcBorders>
            <w:shd w:val="clear" w:color="auto" w:fill="auto"/>
            <w:noWrap/>
            <w:vAlign w:val="bottom"/>
          </w:tcPr>
          <w:p w:rsidRPr="002F6734" w:rsidR="002A49EF" w:rsidP="002A49EF" w:rsidRDefault="002A49EF" w14:paraId="5933D921"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107.57 (23.24)</w:t>
            </w:r>
          </w:p>
        </w:tc>
        <w:tc>
          <w:tcPr>
            <w:tcW w:w="1701" w:type="dxa"/>
            <w:tcBorders>
              <w:top w:val="nil"/>
              <w:left w:val="nil"/>
              <w:right w:val="nil"/>
            </w:tcBorders>
            <w:shd w:val="clear" w:color="auto" w:fill="auto"/>
            <w:noWrap/>
            <w:vAlign w:val="bottom"/>
          </w:tcPr>
          <w:p w:rsidRPr="002F6734" w:rsidR="002A49EF" w:rsidP="002A49EF" w:rsidRDefault="002A49EF" w14:paraId="351DA493"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-18.152 (0.376)</w:t>
            </w:r>
          </w:p>
        </w:tc>
        <w:tc>
          <w:tcPr>
            <w:tcW w:w="1560" w:type="dxa"/>
            <w:tcBorders>
              <w:top w:val="nil"/>
              <w:left w:val="nil"/>
              <w:right w:val="nil"/>
            </w:tcBorders>
            <w:shd w:val="clear" w:color="auto" w:fill="auto"/>
            <w:noWrap/>
            <w:vAlign w:val="bottom"/>
          </w:tcPr>
          <w:p w:rsidRPr="002F6734" w:rsidR="002A49EF" w:rsidP="002A49EF" w:rsidRDefault="002A49EF" w14:paraId="4D3F7038"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13.00 (0.399)</w:t>
            </w:r>
          </w:p>
        </w:tc>
      </w:tr>
      <w:tr w:rsidRPr="002F6734" w:rsidR="002A49EF" w:rsidTr="002A49EF" w14:paraId="7AEC9055" w14:textId="77777777">
        <w:trPr>
          <w:trHeight w:val="285"/>
        </w:trPr>
        <w:tc>
          <w:tcPr>
            <w:tcW w:w="1575" w:type="dxa"/>
            <w:tcBorders>
              <w:top w:val="nil"/>
              <w:left w:val="nil"/>
              <w:right w:val="nil"/>
            </w:tcBorders>
            <w:shd w:val="clear" w:color="auto" w:fill="auto"/>
            <w:noWrap/>
            <w:vAlign w:val="bottom"/>
            <w:hideMark/>
          </w:tcPr>
          <w:p w:rsidRPr="002F6734" w:rsidR="002A49EF" w:rsidP="002A49EF" w:rsidRDefault="002A49EF" w14:paraId="290AA9E1"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nil"/>
              <w:left w:val="nil"/>
              <w:right w:val="nil"/>
            </w:tcBorders>
            <w:shd w:val="clear" w:color="auto" w:fill="auto"/>
            <w:noWrap/>
            <w:vAlign w:val="bottom"/>
          </w:tcPr>
          <w:p w:rsidRPr="002F6734" w:rsidR="002A49EF" w:rsidP="002A49EF" w:rsidRDefault="002A49EF" w14:paraId="1923F83A"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75-100</w:t>
            </w:r>
          </w:p>
        </w:tc>
        <w:tc>
          <w:tcPr>
            <w:tcW w:w="851" w:type="dxa"/>
            <w:tcBorders>
              <w:top w:val="nil"/>
              <w:left w:val="nil"/>
              <w:right w:val="nil"/>
            </w:tcBorders>
            <w:vAlign w:val="bottom"/>
          </w:tcPr>
          <w:p w:rsidRPr="002F6734" w:rsidR="002A49EF" w:rsidP="002A49EF" w:rsidRDefault="002A49EF" w14:paraId="13F69A98"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MM</w:t>
            </w:r>
          </w:p>
        </w:tc>
        <w:tc>
          <w:tcPr>
            <w:tcW w:w="708" w:type="dxa"/>
            <w:tcBorders>
              <w:top w:val="nil"/>
              <w:left w:val="nil"/>
              <w:right w:val="nil"/>
            </w:tcBorders>
            <w:shd w:val="clear" w:color="auto" w:fill="auto"/>
            <w:noWrap/>
            <w:vAlign w:val="bottom"/>
          </w:tcPr>
          <w:p w:rsidRPr="002F6734" w:rsidR="002A49EF" w:rsidP="002A49EF" w:rsidRDefault="002A49EF" w14:paraId="769584AB"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53</w:t>
            </w:r>
          </w:p>
        </w:tc>
        <w:tc>
          <w:tcPr>
            <w:tcW w:w="1701" w:type="dxa"/>
            <w:tcBorders>
              <w:top w:val="nil"/>
              <w:left w:val="nil"/>
              <w:right w:val="nil"/>
            </w:tcBorders>
            <w:shd w:val="clear" w:color="auto" w:fill="auto"/>
            <w:noWrap/>
            <w:vAlign w:val="bottom"/>
          </w:tcPr>
          <w:p w:rsidRPr="002F6734" w:rsidR="002A49EF" w:rsidP="002A49EF" w:rsidRDefault="002A49EF" w14:paraId="610F90F3"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82.25 (5.07)</w:t>
            </w:r>
          </w:p>
        </w:tc>
        <w:tc>
          <w:tcPr>
            <w:tcW w:w="1701" w:type="dxa"/>
            <w:tcBorders>
              <w:top w:val="nil"/>
              <w:left w:val="nil"/>
              <w:right w:val="nil"/>
            </w:tcBorders>
            <w:shd w:val="clear" w:color="auto" w:fill="auto"/>
            <w:noWrap/>
            <w:vAlign w:val="bottom"/>
          </w:tcPr>
          <w:p w:rsidRPr="002F6734" w:rsidR="002A49EF" w:rsidP="002A49EF" w:rsidRDefault="002A49EF" w14:paraId="2D38ABCC"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218.47 (47.96)</w:t>
            </w:r>
          </w:p>
        </w:tc>
        <w:tc>
          <w:tcPr>
            <w:tcW w:w="1701" w:type="dxa"/>
            <w:tcBorders>
              <w:top w:val="nil"/>
              <w:left w:val="nil"/>
              <w:right w:val="nil"/>
            </w:tcBorders>
            <w:shd w:val="clear" w:color="auto" w:fill="auto"/>
            <w:noWrap/>
            <w:vAlign w:val="bottom"/>
          </w:tcPr>
          <w:p w:rsidRPr="002F6734" w:rsidR="002A49EF" w:rsidP="002A49EF" w:rsidRDefault="002A49EF" w14:paraId="72236BB3"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-17.958 (0.434)</w:t>
            </w:r>
          </w:p>
        </w:tc>
        <w:tc>
          <w:tcPr>
            <w:tcW w:w="1560" w:type="dxa"/>
            <w:tcBorders>
              <w:top w:val="nil"/>
              <w:left w:val="nil"/>
              <w:right w:val="nil"/>
            </w:tcBorders>
            <w:shd w:val="clear" w:color="auto" w:fill="auto"/>
            <w:noWrap/>
            <w:vAlign w:val="bottom"/>
          </w:tcPr>
          <w:p w:rsidRPr="002F6734" w:rsidR="002A49EF" w:rsidP="002A49EF" w:rsidRDefault="002A49EF" w14:paraId="53E7B3E1"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12.99 (0.428)</w:t>
            </w:r>
          </w:p>
        </w:tc>
      </w:tr>
      <w:tr w:rsidRPr="002F6734" w:rsidR="002A49EF" w:rsidTr="002A49EF" w14:paraId="3726D8A6" w14:textId="77777777">
        <w:trPr>
          <w:trHeight w:val="285"/>
        </w:trPr>
        <w:tc>
          <w:tcPr>
            <w:tcW w:w="1575" w:type="dxa"/>
            <w:tcBorders>
              <w:top w:val="nil"/>
              <w:left w:val="nil"/>
              <w:right w:val="nil"/>
            </w:tcBorders>
            <w:shd w:val="clear" w:color="auto" w:fill="auto"/>
            <w:noWrap/>
            <w:vAlign w:val="bottom"/>
            <w:hideMark/>
          </w:tcPr>
          <w:p w:rsidRPr="002F6734" w:rsidR="002A49EF" w:rsidP="002A49EF" w:rsidRDefault="002A49EF" w14:paraId="606A05A9"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nil"/>
              <w:left w:val="nil"/>
              <w:right w:val="nil"/>
            </w:tcBorders>
            <w:shd w:val="clear" w:color="auto" w:fill="auto"/>
            <w:noWrap/>
            <w:vAlign w:val="bottom"/>
          </w:tcPr>
          <w:p w:rsidRPr="002F6734" w:rsidR="002A49EF" w:rsidP="002A49EF" w:rsidRDefault="002A49EF" w14:paraId="5E681D1A" w14:textId="77777777">
            <w:pPr>
              <w:spacing w:after="0" w:line="240" w:lineRule="auto"/>
              <w:jc w:val="center"/>
              <w:rPr>
                <w:rFonts w:ascii="Times New Roman" w:hAnsi="Times New Roman" w:eastAsia="Times New Roman" w:cs="Times New Roman"/>
                <w:color w:val="000000"/>
                <w:sz w:val="20"/>
                <w:szCs w:val="20"/>
                <w:lang w:eastAsia="en-CA"/>
              </w:rPr>
            </w:pPr>
          </w:p>
        </w:tc>
        <w:tc>
          <w:tcPr>
            <w:tcW w:w="851" w:type="dxa"/>
            <w:tcBorders>
              <w:top w:val="nil"/>
              <w:left w:val="nil"/>
              <w:right w:val="nil"/>
            </w:tcBorders>
            <w:vAlign w:val="bottom"/>
          </w:tcPr>
          <w:p w:rsidRPr="002F6734" w:rsidR="002A49EF" w:rsidP="002A49EF" w:rsidRDefault="002A49EF" w14:paraId="5B31602F"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MF</w:t>
            </w:r>
          </w:p>
        </w:tc>
        <w:tc>
          <w:tcPr>
            <w:tcW w:w="708" w:type="dxa"/>
            <w:tcBorders>
              <w:top w:val="nil"/>
              <w:left w:val="nil"/>
              <w:right w:val="nil"/>
            </w:tcBorders>
            <w:shd w:val="clear" w:color="auto" w:fill="auto"/>
            <w:noWrap/>
            <w:vAlign w:val="bottom"/>
          </w:tcPr>
          <w:p w:rsidRPr="002F6734" w:rsidR="002A49EF" w:rsidP="002A49EF" w:rsidRDefault="002A49EF" w14:paraId="1043E0F1"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22</w:t>
            </w:r>
          </w:p>
        </w:tc>
        <w:tc>
          <w:tcPr>
            <w:tcW w:w="1701" w:type="dxa"/>
            <w:tcBorders>
              <w:top w:val="nil"/>
              <w:left w:val="nil"/>
              <w:right w:val="nil"/>
            </w:tcBorders>
            <w:shd w:val="clear" w:color="auto" w:fill="auto"/>
            <w:noWrap/>
            <w:vAlign w:val="bottom"/>
          </w:tcPr>
          <w:p w:rsidRPr="002F6734" w:rsidR="002A49EF" w:rsidP="002A49EF" w:rsidRDefault="002A49EF" w14:paraId="17192651"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79.41 (4.84)</w:t>
            </w:r>
          </w:p>
        </w:tc>
        <w:tc>
          <w:tcPr>
            <w:tcW w:w="1701" w:type="dxa"/>
            <w:tcBorders>
              <w:top w:val="nil"/>
              <w:left w:val="nil"/>
              <w:right w:val="nil"/>
            </w:tcBorders>
            <w:shd w:val="clear" w:color="auto" w:fill="auto"/>
            <w:noWrap/>
            <w:vAlign w:val="bottom"/>
          </w:tcPr>
          <w:p w:rsidRPr="002F6734" w:rsidR="002A49EF" w:rsidP="002A49EF" w:rsidRDefault="002A49EF" w14:paraId="3ADF9DB6"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160.95 (24.24)</w:t>
            </w:r>
          </w:p>
        </w:tc>
        <w:tc>
          <w:tcPr>
            <w:tcW w:w="1701" w:type="dxa"/>
            <w:tcBorders>
              <w:top w:val="nil"/>
              <w:left w:val="nil"/>
              <w:right w:val="nil"/>
            </w:tcBorders>
            <w:shd w:val="clear" w:color="auto" w:fill="auto"/>
            <w:noWrap/>
            <w:vAlign w:val="bottom"/>
          </w:tcPr>
          <w:p w:rsidRPr="002F6734" w:rsidR="002A49EF" w:rsidP="002A49EF" w:rsidRDefault="002A49EF" w14:paraId="2FB21002"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-18.275 (0.428)</w:t>
            </w:r>
          </w:p>
        </w:tc>
        <w:tc>
          <w:tcPr>
            <w:tcW w:w="1560" w:type="dxa"/>
            <w:tcBorders>
              <w:top w:val="nil"/>
              <w:left w:val="nil"/>
              <w:right w:val="nil"/>
            </w:tcBorders>
            <w:shd w:val="clear" w:color="auto" w:fill="auto"/>
            <w:noWrap/>
            <w:vAlign w:val="bottom"/>
          </w:tcPr>
          <w:p w:rsidRPr="002F6734" w:rsidR="002A49EF" w:rsidP="002A49EF" w:rsidRDefault="002A49EF" w14:paraId="5D1CDBBD"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13.260 (0.536)</w:t>
            </w:r>
          </w:p>
        </w:tc>
      </w:tr>
      <w:tr w:rsidRPr="002F6734" w:rsidR="002A49EF" w:rsidTr="002A49EF" w14:paraId="4A2BA70E" w14:textId="77777777">
        <w:trPr>
          <w:trHeight w:val="285"/>
        </w:trPr>
        <w:tc>
          <w:tcPr>
            <w:tcW w:w="1575" w:type="dxa"/>
            <w:tcBorders>
              <w:top w:val="nil"/>
              <w:left w:val="nil"/>
              <w:bottom w:val="single" w:color="auto" w:sz="4" w:space="0"/>
              <w:right w:val="nil"/>
            </w:tcBorders>
            <w:shd w:val="clear" w:color="auto" w:fill="auto"/>
            <w:noWrap/>
            <w:vAlign w:val="bottom"/>
            <w:hideMark/>
          </w:tcPr>
          <w:p w:rsidRPr="002F6734" w:rsidR="002A49EF" w:rsidP="002A49EF" w:rsidRDefault="002A49EF" w14:paraId="68521CDD"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nil"/>
              <w:left w:val="nil"/>
              <w:bottom w:val="single" w:color="auto" w:sz="4" w:space="0"/>
              <w:right w:val="nil"/>
            </w:tcBorders>
            <w:shd w:val="clear" w:color="auto" w:fill="auto"/>
            <w:noWrap/>
            <w:vAlign w:val="bottom"/>
          </w:tcPr>
          <w:p w:rsidRPr="002F6734" w:rsidR="002A49EF" w:rsidP="002A49EF" w:rsidRDefault="002A49EF" w14:paraId="312A2BD8"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&gt; 100</w:t>
            </w:r>
          </w:p>
        </w:tc>
        <w:tc>
          <w:tcPr>
            <w:tcW w:w="851" w:type="dxa"/>
            <w:tcBorders>
              <w:top w:val="nil"/>
              <w:left w:val="nil"/>
              <w:bottom w:val="single" w:color="auto" w:sz="4" w:space="0"/>
              <w:right w:val="nil"/>
            </w:tcBorders>
            <w:vAlign w:val="bottom"/>
          </w:tcPr>
          <w:p w:rsidRPr="002F6734" w:rsidR="002A49EF" w:rsidP="002A49EF" w:rsidRDefault="002A49EF" w14:paraId="39E0C3FA"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MM</w:t>
            </w:r>
          </w:p>
        </w:tc>
        <w:tc>
          <w:tcPr>
            <w:tcW w:w="708" w:type="dxa"/>
            <w:tcBorders>
              <w:top w:val="nil"/>
              <w:left w:val="nil"/>
              <w:bottom w:val="single" w:color="auto" w:sz="4" w:space="0"/>
              <w:right w:val="nil"/>
            </w:tcBorders>
            <w:shd w:val="clear" w:color="auto" w:fill="auto"/>
            <w:noWrap/>
            <w:vAlign w:val="bottom"/>
          </w:tcPr>
          <w:p w:rsidRPr="002F6734" w:rsidR="002A49EF" w:rsidP="002A49EF" w:rsidRDefault="002A49EF" w14:paraId="7ECB24BC"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105</w:t>
            </w:r>
          </w:p>
        </w:tc>
        <w:tc>
          <w:tcPr>
            <w:tcW w:w="1701" w:type="dxa"/>
            <w:tcBorders>
              <w:top w:val="nil"/>
              <w:left w:val="nil"/>
              <w:bottom w:val="single" w:color="auto" w:sz="4" w:space="0"/>
              <w:right w:val="nil"/>
            </w:tcBorders>
            <w:shd w:val="clear" w:color="auto" w:fill="auto"/>
            <w:noWrap/>
            <w:vAlign w:val="bottom"/>
          </w:tcPr>
          <w:p w:rsidRPr="002F6734" w:rsidR="002A49EF" w:rsidP="002A49EF" w:rsidRDefault="002A49EF" w14:paraId="524D351C"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120.33 (8.96)</w:t>
            </w:r>
          </w:p>
        </w:tc>
        <w:tc>
          <w:tcPr>
            <w:tcW w:w="1701" w:type="dxa"/>
            <w:tcBorders>
              <w:top w:val="nil"/>
              <w:left w:val="nil"/>
              <w:bottom w:val="single" w:color="auto" w:sz="4" w:space="0"/>
              <w:right w:val="nil"/>
            </w:tcBorders>
            <w:shd w:val="clear" w:color="auto" w:fill="auto"/>
            <w:noWrap/>
            <w:vAlign w:val="bottom"/>
          </w:tcPr>
          <w:p w:rsidRPr="002F6734" w:rsidR="002A49EF" w:rsidP="002A49EF" w:rsidRDefault="002A49EF" w14:paraId="76FB53E7"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756.1 (174.7)</w:t>
            </w:r>
          </w:p>
        </w:tc>
        <w:tc>
          <w:tcPr>
            <w:tcW w:w="1701" w:type="dxa"/>
            <w:tcBorders>
              <w:top w:val="nil"/>
              <w:left w:val="nil"/>
              <w:bottom w:val="single" w:color="auto" w:sz="4" w:space="0"/>
              <w:right w:val="nil"/>
            </w:tcBorders>
            <w:shd w:val="clear" w:color="auto" w:fill="auto"/>
            <w:noWrap/>
            <w:vAlign w:val="bottom"/>
          </w:tcPr>
          <w:p w:rsidRPr="002F6734" w:rsidR="002A49EF" w:rsidP="002A49EF" w:rsidRDefault="002A49EF" w14:paraId="22CEB1DE"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-17.634 (0.347)</w:t>
            </w:r>
          </w:p>
        </w:tc>
        <w:tc>
          <w:tcPr>
            <w:tcW w:w="1560" w:type="dxa"/>
            <w:tcBorders>
              <w:top w:val="nil"/>
              <w:left w:val="nil"/>
              <w:bottom w:val="single" w:color="auto" w:sz="4" w:space="0"/>
              <w:right w:val="nil"/>
            </w:tcBorders>
            <w:shd w:val="clear" w:color="auto" w:fill="auto"/>
            <w:noWrap/>
            <w:vAlign w:val="bottom"/>
          </w:tcPr>
          <w:p w:rsidRPr="002F6734" w:rsidR="002A49EF" w:rsidP="002A49EF" w:rsidRDefault="002A49EF" w14:paraId="6E8A4951"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12.979 (0.451)</w:t>
            </w:r>
          </w:p>
        </w:tc>
      </w:tr>
      <w:tr w:rsidRPr="002F6734" w:rsidR="002A49EF" w:rsidTr="002A49EF" w14:paraId="21EC48E7" w14:textId="77777777">
        <w:trPr>
          <w:trHeight w:val="285"/>
        </w:trPr>
        <w:tc>
          <w:tcPr>
            <w:tcW w:w="1575" w:type="dxa"/>
            <w:tcBorders>
              <w:top w:val="single" w:color="auto" w:sz="4" w:space="0"/>
              <w:left w:val="nil"/>
              <w:bottom w:val="nil"/>
              <w:right w:val="nil"/>
            </w:tcBorders>
            <w:shd w:val="clear" w:color="auto" w:fill="auto"/>
            <w:noWrap/>
            <w:vAlign w:val="bottom"/>
            <w:hideMark/>
          </w:tcPr>
          <w:p w:rsidRPr="002F6734" w:rsidR="002A49EF" w:rsidP="002A49EF" w:rsidRDefault="002A49EF" w14:paraId="07B49D08"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single" w:color="auto" w:sz="4" w:space="0"/>
              <w:left w:val="nil"/>
              <w:bottom w:val="nil"/>
              <w:right w:val="nil"/>
            </w:tcBorders>
            <w:shd w:val="clear" w:color="auto" w:fill="auto"/>
            <w:noWrap/>
            <w:vAlign w:val="bottom"/>
          </w:tcPr>
          <w:p w:rsidRPr="002F6734" w:rsidR="002A49EF" w:rsidP="002A49EF" w:rsidRDefault="002A49EF" w14:paraId="36F8E053"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50-75</w:t>
            </w:r>
          </w:p>
        </w:tc>
        <w:tc>
          <w:tcPr>
            <w:tcW w:w="851" w:type="dxa"/>
            <w:tcBorders>
              <w:top w:val="single" w:color="auto" w:sz="4" w:space="0"/>
              <w:left w:val="nil"/>
              <w:bottom w:val="nil"/>
              <w:right w:val="nil"/>
            </w:tcBorders>
            <w:vAlign w:val="bottom"/>
          </w:tcPr>
          <w:p w:rsidRPr="002F6734" w:rsidR="002A49EF" w:rsidP="002A49EF" w:rsidRDefault="002A49EF" w14:paraId="04C28E46"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MM</w:t>
            </w:r>
          </w:p>
        </w:tc>
        <w:tc>
          <w:tcPr>
            <w:tcW w:w="708" w:type="dxa"/>
            <w:tcBorders>
              <w:top w:val="single" w:color="auto" w:sz="4" w:space="0"/>
              <w:left w:val="nil"/>
              <w:bottom w:val="nil"/>
              <w:right w:val="nil"/>
            </w:tcBorders>
            <w:shd w:val="clear" w:color="auto" w:fill="auto"/>
            <w:noWrap/>
            <w:vAlign w:val="bottom"/>
          </w:tcPr>
          <w:p w:rsidRPr="002F6734" w:rsidR="002A49EF" w:rsidP="002A49EF" w:rsidRDefault="002A49EF" w14:paraId="36D8B6CC"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3</w:t>
            </w:r>
          </w:p>
        </w:tc>
        <w:tc>
          <w:tcPr>
            <w:tcW w:w="1701" w:type="dxa"/>
            <w:tcBorders>
              <w:top w:val="single" w:color="auto" w:sz="4" w:space="0"/>
              <w:left w:val="nil"/>
              <w:bottom w:val="nil"/>
              <w:right w:val="nil"/>
            </w:tcBorders>
            <w:shd w:val="clear" w:color="auto" w:fill="auto"/>
            <w:noWrap/>
            <w:vAlign w:val="bottom"/>
          </w:tcPr>
          <w:p w:rsidRPr="002F6734" w:rsidR="002A49EF" w:rsidP="002A49EF" w:rsidRDefault="002A49EF" w14:paraId="32E97FC2"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64.24 (3.92)</w:t>
            </w:r>
          </w:p>
        </w:tc>
        <w:tc>
          <w:tcPr>
            <w:tcW w:w="1701" w:type="dxa"/>
            <w:tcBorders>
              <w:top w:val="single" w:color="auto" w:sz="4" w:space="0"/>
              <w:left w:val="nil"/>
              <w:bottom w:val="nil"/>
              <w:right w:val="nil"/>
            </w:tcBorders>
            <w:shd w:val="clear" w:color="auto" w:fill="auto"/>
            <w:noWrap/>
            <w:vAlign w:val="bottom"/>
          </w:tcPr>
          <w:p w:rsidRPr="002F6734" w:rsidR="002A49EF" w:rsidP="002A49EF" w:rsidRDefault="002A49EF" w14:paraId="42D7128A"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104.30 (9.27)</w:t>
            </w:r>
          </w:p>
        </w:tc>
        <w:tc>
          <w:tcPr>
            <w:tcW w:w="1701" w:type="dxa"/>
            <w:tcBorders>
              <w:top w:val="single" w:color="auto" w:sz="4" w:space="0"/>
              <w:left w:val="nil"/>
              <w:bottom w:val="nil"/>
              <w:right w:val="nil"/>
            </w:tcBorders>
            <w:shd w:val="clear" w:color="auto" w:fill="auto"/>
            <w:noWrap/>
            <w:vAlign w:val="bottom"/>
          </w:tcPr>
          <w:p w:rsidRPr="002F6734" w:rsidR="002A49EF" w:rsidP="002A49EF" w:rsidRDefault="002A49EF" w14:paraId="4FEF0289"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-18.065 (0.417)</w:t>
            </w:r>
          </w:p>
        </w:tc>
        <w:tc>
          <w:tcPr>
            <w:tcW w:w="1560" w:type="dxa"/>
            <w:tcBorders>
              <w:top w:val="single" w:color="auto" w:sz="4" w:space="0"/>
              <w:left w:val="nil"/>
              <w:bottom w:val="nil"/>
              <w:right w:val="nil"/>
            </w:tcBorders>
            <w:shd w:val="clear" w:color="auto" w:fill="auto"/>
            <w:noWrap/>
            <w:vAlign w:val="bottom"/>
          </w:tcPr>
          <w:p w:rsidRPr="002F6734" w:rsidR="002A49EF" w:rsidP="002A49EF" w:rsidRDefault="002A49EF" w14:paraId="1F4129C6"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12.610 (0.329)</w:t>
            </w:r>
          </w:p>
        </w:tc>
      </w:tr>
      <w:tr w:rsidRPr="002F6734" w:rsidR="002A49EF" w:rsidTr="002A49EF" w14:paraId="1D7FB4F2" w14:textId="77777777">
        <w:trPr>
          <w:trHeight w:val="300"/>
        </w:trPr>
        <w:tc>
          <w:tcPr>
            <w:tcW w:w="1575" w:type="dxa"/>
            <w:tcBorders>
              <w:top w:val="nil"/>
              <w:left w:val="nil"/>
              <w:right w:val="nil"/>
            </w:tcBorders>
            <w:shd w:val="clear" w:color="auto" w:fill="auto"/>
            <w:noWrap/>
            <w:vAlign w:val="bottom"/>
            <w:hideMark/>
          </w:tcPr>
          <w:p w:rsidRPr="002F6734" w:rsidR="002A49EF" w:rsidP="002A49EF" w:rsidRDefault="002A49EF" w14:paraId="00B593B3"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nil"/>
              <w:left w:val="nil"/>
              <w:right w:val="nil"/>
            </w:tcBorders>
            <w:shd w:val="clear" w:color="auto" w:fill="auto"/>
            <w:noWrap/>
            <w:vAlign w:val="bottom"/>
          </w:tcPr>
          <w:p w:rsidRPr="002F6734" w:rsidR="002A49EF" w:rsidP="002A49EF" w:rsidRDefault="002A49EF" w14:paraId="50EFDBF8" w14:textId="77777777">
            <w:pPr>
              <w:spacing w:after="0" w:line="240" w:lineRule="auto"/>
              <w:jc w:val="center"/>
              <w:rPr>
                <w:rFonts w:ascii="Times New Roman" w:hAnsi="Times New Roman" w:eastAsia="Times New Roman" w:cs="Times New Roman"/>
                <w:color w:val="000000"/>
                <w:sz w:val="20"/>
                <w:szCs w:val="20"/>
                <w:lang w:eastAsia="en-CA"/>
              </w:rPr>
            </w:pPr>
          </w:p>
        </w:tc>
        <w:tc>
          <w:tcPr>
            <w:tcW w:w="851" w:type="dxa"/>
            <w:tcBorders>
              <w:top w:val="nil"/>
              <w:left w:val="nil"/>
              <w:right w:val="nil"/>
            </w:tcBorders>
            <w:vAlign w:val="bottom"/>
          </w:tcPr>
          <w:p w:rsidRPr="002F6734" w:rsidR="002A49EF" w:rsidP="002A49EF" w:rsidRDefault="002A49EF" w14:paraId="1CD69DCD"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MF</w:t>
            </w:r>
          </w:p>
        </w:tc>
        <w:tc>
          <w:tcPr>
            <w:tcW w:w="708" w:type="dxa"/>
            <w:tcBorders>
              <w:top w:val="nil"/>
              <w:left w:val="nil"/>
              <w:right w:val="nil"/>
            </w:tcBorders>
            <w:shd w:val="clear" w:color="auto" w:fill="auto"/>
            <w:noWrap/>
            <w:vAlign w:val="bottom"/>
          </w:tcPr>
          <w:p w:rsidRPr="002F6734" w:rsidR="002A49EF" w:rsidP="002A49EF" w:rsidRDefault="002A49EF" w14:paraId="70708535"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w:t>
            </w:r>
          </w:p>
        </w:tc>
        <w:tc>
          <w:tcPr>
            <w:tcW w:w="1701" w:type="dxa"/>
            <w:tcBorders>
              <w:top w:val="nil"/>
              <w:left w:val="nil"/>
              <w:right w:val="nil"/>
            </w:tcBorders>
            <w:shd w:val="clear" w:color="auto" w:fill="auto"/>
            <w:noWrap/>
            <w:vAlign w:val="bottom"/>
          </w:tcPr>
          <w:p w:rsidRPr="002F6734" w:rsidR="002A49EF" w:rsidP="002A49EF" w:rsidRDefault="002A49EF" w14:paraId="27B323E3"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69.15 (3.79)</w:t>
            </w:r>
          </w:p>
        </w:tc>
        <w:tc>
          <w:tcPr>
            <w:tcW w:w="1701" w:type="dxa"/>
            <w:tcBorders>
              <w:top w:val="nil"/>
              <w:left w:val="nil"/>
              <w:right w:val="nil"/>
            </w:tcBorders>
            <w:shd w:val="clear" w:color="auto" w:fill="auto"/>
            <w:noWrap/>
            <w:vAlign w:val="bottom"/>
          </w:tcPr>
          <w:p w:rsidRPr="002F6734" w:rsidR="002A49EF" w:rsidP="002A49EF" w:rsidRDefault="002A49EF" w14:paraId="1E748905"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119.75 (17.74)</w:t>
            </w:r>
          </w:p>
        </w:tc>
        <w:tc>
          <w:tcPr>
            <w:tcW w:w="1701" w:type="dxa"/>
            <w:tcBorders>
              <w:top w:val="nil"/>
              <w:left w:val="nil"/>
              <w:right w:val="nil"/>
            </w:tcBorders>
            <w:shd w:val="clear" w:color="auto" w:fill="auto"/>
            <w:noWrap/>
            <w:vAlign w:val="bottom"/>
          </w:tcPr>
          <w:p w:rsidRPr="002F6734" w:rsidR="002A49EF" w:rsidP="002A49EF" w:rsidRDefault="002A49EF" w14:paraId="77B93837"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-18.529 (0.288)</w:t>
            </w:r>
          </w:p>
        </w:tc>
        <w:tc>
          <w:tcPr>
            <w:tcW w:w="1560" w:type="dxa"/>
            <w:tcBorders>
              <w:top w:val="nil"/>
              <w:left w:val="nil"/>
              <w:right w:val="nil"/>
            </w:tcBorders>
            <w:shd w:val="clear" w:color="auto" w:fill="auto"/>
            <w:noWrap/>
            <w:vAlign w:val="bottom"/>
          </w:tcPr>
          <w:p w:rsidRPr="002F6734" w:rsidR="002A49EF" w:rsidP="002A49EF" w:rsidRDefault="002A49EF" w14:paraId="17AE870D"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13.533 (0.509)</w:t>
            </w:r>
          </w:p>
        </w:tc>
      </w:tr>
      <w:tr w:rsidRPr="002F6734" w:rsidR="002A49EF" w:rsidTr="002A49EF" w14:paraId="157C2C6A" w14:textId="77777777">
        <w:trPr>
          <w:trHeight w:val="300"/>
        </w:trPr>
        <w:tc>
          <w:tcPr>
            <w:tcW w:w="1575" w:type="dxa"/>
            <w:tcBorders>
              <w:top w:val="nil"/>
              <w:left w:val="nil"/>
              <w:right w:val="nil"/>
            </w:tcBorders>
            <w:shd w:val="clear" w:color="auto" w:fill="auto"/>
            <w:noWrap/>
            <w:vAlign w:val="bottom"/>
            <w:hideMark/>
          </w:tcPr>
          <w:p w:rsidRPr="002F6734" w:rsidR="002A49EF" w:rsidP="002A49EF" w:rsidRDefault="002A49EF" w14:paraId="474D7CBC"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6 months caged</w:t>
            </w:r>
          </w:p>
        </w:tc>
        <w:tc>
          <w:tcPr>
            <w:tcW w:w="2551" w:type="dxa"/>
            <w:tcBorders>
              <w:top w:val="nil"/>
              <w:left w:val="nil"/>
              <w:right w:val="nil"/>
            </w:tcBorders>
            <w:shd w:val="clear" w:color="auto" w:fill="auto"/>
            <w:noWrap/>
            <w:vAlign w:val="bottom"/>
          </w:tcPr>
          <w:p w:rsidRPr="002F6734" w:rsidR="002A49EF" w:rsidP="002A49EF" w:rsidRDefault="002A49EF" w14:paraId="02B70374"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75-100</w:t>
            </w:r>
          </w:p>
        </w:tc>
        <w:tc>
          <w:tcPr>
            <w:tcW w:w="851" w:type="dxa"/>
            <w:tcBorders>
              <w:top w:val="nil"/>
              <w:left w:val="nil"/>
              <w:right w:val="nil"/>
            </w:tcBorders>
            <w:vAlign w:val="bottom"/>
          </w:tcPr>
          <w:p w:rsidRPr="002F6734" w:rsidR="002A49EF" w:rsidP="002A49EF" w:rsidRDefault="002A49EF" w14:paraId="420C33BC"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MM</w:t>
            </w:r>
          </w:p>
        </w:tc>
        <w:tc>
          <w:tcPr>
            <w:tcW w:w="708" w:type="dxa"/>
            <w:tcBorders>
              <w:top w:val="nil"/>
              <w:left w:val="nil"/>
              <w:right w:val="nil"/>
            </w:tcBorders>
            <w:shd w:val="clear" w:color="auto" w:fill="auto"/>
            <w:noWrap/>
            <w:vAlign w:val="bottom"/>
          </w:tcPr>
          <w:p w:rsidRPr="002F6734" w:rsidR="002A49EF" w:rsidP="002A49EF" w:rsidRDefault="002A49EF" w14:paraId="69298EC9"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15</w:t>
            </w:r>
          </w:p>
        </w:tc>
        <w:tc>
          <w:tcPr>
            <w:tcW w:w="1701" w:type="dxa"/>
            <w:tcBorders>
              <w:top w:val="nil"/>
              <w:left w:val="nil"/>
              <w:right w:val="nil"/>
            </w:tcBorders>
            <w:shd w:val="clear" w:color="auto" w:fill="auto"/>
            <w:noWrap/>
            <w:vAlign w:val="bottom"/>
          </w:tcPr>
          <w:p w:rsidRPr="002F6734" w:rsidR="002A49EF" w:rsidP="002A49EF" w:rsidRDefault="002A49EF" w14:paraId="7A579D8B"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87.87 (6.66)</w:t>
            </w:r>
          </w:p>
        </w:tc>
        <w:tc>
          <w:tcPr>
            <w:tcW w:w="1701" w:type="dxa"/>
            <w:tcBorders>
              <w:top w:val="nil"/>
              <w:left w:val="nil"/>
              <w:right w:val="nil"/>
            </w:tcBorders>
            <w:shd w:val="clear" w:color="auto" w:fill="auto"/>
            <w:noWrap/>
            <w:vAlign w:val="bottom"/>
          </w:tcPr>
          <w:p w:rsidRPr="002F6734" w:rsidR="002A49EF" w:rsidP="002A49EF" w:rsidRDefault="002A49EF" w14:paraId="0E43C640"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282.9 (58.0)</w:t>
            </w:r>
          </w:p>
        </w:tc>
        <w:tc>
          <w:tcPr>
            <w:tcW w:w="1701" w:type="dxa"/>
            <w:tcBorders>
              <w:top w:val="nil"/>
              <w:left w:val="nil"/>
              <w:right w:val="nil"/>
            </w:tcBorders>
            <w:shd w:val="clear" w:color="auto" w:fill="auto"/>
            <w:noWrap/>
            <w:vAlign w:val="bottom"/>
          </w:tcPr>
          <w:p w:rsidRPr="002F6734" w:rsidR="002A49EF" w:rsidP="002A49EF" w:rsidRDefault="002A49EF" w14:paraId="59193654"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-17.910 (0.491)</w:t>
            </w:r>
          </w:p>
        </w:tc>
        <w:tc>
          <w:tcPr>
            <w:tcW w:w="1560" w:type="dxa"/>
            <w:tcBorders>
              <w:top w:val="nil"/>
              <w:left w:val="nil"/>
              <w:right w:val="nil"/>
            </w:tcBorders>
            <w:shd w:val="clear" w:color="auto" w:fill="auto"/>
            <w:noWrap/>
            <w:vAlign w:val="bottom"/>
          </w:tcPr>
          <w:p w:rsidRPr="002F6734" w:rsidR="002A49EF" w:rsidP="002A49EF" w:rsidRDefault="002A49EF" w14:paraId="37460D62"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13.248 (0.572)</w:t>
            </w:r>
          </w:p>
        </w:tc>
      </w:tr>
      <w:tr w:rsidRPr="002F6734" w:rsidR="002A49EF" w:rsidTr="002A49EF" w14:paraId="1D71C9D3" w14:textId="77777777">
        <w:trPr>
          <w:trHeight w:val="285"/>
        </w:trPr>
        <w:tc>
          <w:tcPr>
            <w:tcW w:w="1575" w:type="dxa"/>
            <w:tcBorders>
              <w:left w:val="nil"/>
              <w:bottom w:val="nil"/>
              <w:right w:val="nil"/>
            </w:tcBorders>
            <w:shd w:val="clear" w:color="auto" w:fill="auto"/>
            <w:noWrap/>
            <w:vAlign w:val="bottom"/>
            <w:hideMark/>
          </w:tcPr>
          <w:p w:rsidRPr="002F6734" w:rsidR="002A49EF" w:rsidP="002A49EF" w:rsidRDefault="002A49EF" w14:paraId="57C0A0BE"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left w:val="nil"/>
              <w:bottom w:val="nil"/>
              <w:right w:val="nil"/>
            </w:tcBorders>
            <w:shd w:val="clear" w:color="auto" w:fill="auto"/>
            <w:noWrap/>
            <w:vAlign w:val="bottom"/>
          </w:tcPr>
          <w:p w:rsidRPr="002F6734" w:rsidR="002A49EF" w:rsidP="002A49EF" w:rsidRDefault="002A49EF" w14:paraId="13E388BF" w14:textId="77777777">
            <w:pPr>
              <w:spacing w:after="0" w:line="240" w:lineRule="auto"/>
              <w:jc w:val="center"/>
              <w:rPr>
                <w:rFonts w:ascii="Times New Roman" w:hAnsi="Times New Roman" w:eastAsia="Times New Roman" w:cs="Times New Roman"/>
                <w:color w:val="000000"/>
                <w:sz w:val="20"/>
                <w:szCs w:val="20"/>
                <w:lang w:eastAsia="en-CA"/>
              </w:rPr>
            </w:pPr>
          </w:p>
        </w:tc>
        <w:tc>
          <w:tcPr>
            <w:tcW w:w="851" w:type="dxa"/>
            <w:tcBorders>
              <w:left w:val="nil"/>
              <w:bottom w:val="nil"/>
              <w:right w:val="nil"/>
            </w:tcBorders>
            <w:vAlign w:val="bottom"/>
          </w:tcPr>
          <w:p w:rsidRPr="002F6734" w:rsidR="002A49EF" w:rsidP="002A49EF" w:rsidRDefault="002A49EF" w14:paraId="1B01B432"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MF</w:t>
            </w:r>
          </w:p>
        </w:tc>
        <w:tc>
          <w:tcPr>
            <w:tcW w:w="708" w:type="dxa"/>
            <w:tcBorders>
              <w:left w:val="nil"/>
              <w:bottom w:val="nil"/>
              <w:right w:val="nil"/>
            </w:tcBorders>
            <w:shd w:val="clear" w:color="auto" w:fill="auto"/>
            <w:noWrap/>
            <w:vAlign w:val="bottom"/>
          </w:tcPr>
          <w:p w:rsidRPr="002F6734" w:rsidR="002A49EF" w:rsidP="002A49EF" w:rsidRDefault="002A49EF" w14:paraId="2B6AAD78"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7</w:t>
            </w:r>
          </w:p>
        </w:tc>
        <w:tc>
          <w:tcPr>
            <w:tcW w:w="1701" w:type="dxa"/>
            <w:tcBorders>
              <w:left w:val="nil"/>
              <w:bottom w:val="nil"/>
              <w:right w:val="nil"/>
            </w:tcBorders>
            <w:shd w:val="clear" w:color="auto" w:fill="auto"/>
            <w:noWrap/>
            <w:vAlign w:val="bottom"/>
          </w:tcPr>
          <w:p w:rsidRPr="002F6734" w:rsidR="002A49EF" w:rsidP="002A49EF" w:rsidRDefault="002A49EF" w14:paraId="368D9D20"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81.30 (3.90)</w:t>
            </w:r>
          </w:p>
        </w:tc>
        <w:tc>
          <w:tcPr>
            <w:tcW w:w="1701" w:type="dxa"/>
            <w:tcBorders>
              <w:left w:val="nil"/>
              <w:bottom w:val="nil"/>
              <w:right w:val="nil"/>
            </w:tcBorders>
            <w:shd w:val="clear" w:color="auto" w:fill="auto"/>
            <w:noWrap/>
            <w:vAlign w:val="bottom"/>
          </w:tcPr>
          <w:p w:rsidRPr="002F6734" w:rsidR="002A49EF" w:rsidP="002A49EF" w:rsidRDefault="002A49EF" w14:paraId="71D1A7DE"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177.96 (19.51)</w:t>
            </w:r>
          </w:p>
        </w:tc>
        <w:tc>
          <w:tcPr>
            <w:tcW w:w="1701" w:type="dxa"/>
            <w:tcBorders>
              <w:left w:val="nil"/>
              <w:bottom w:val="nil"/>
              <w:right w:val="nil"/>
            </w:tcBorders>
            <w:shd w:val="clear" w:color="auto" w:fill="auto"/>
            <w:noWrap/>
            <w:vAlign w:val="bottom"/>
          </w:tcPr>
          <w:p w:rsidRPr="002F6734" w:rsidR="002A49EF" w:rsidP="002A49EF" w:rsidRDefault="002A49EF" w14:paraId="1321E849"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-18.513 (0.304)</w:t>
            </w:r>
          </w:p>
        </w:tc>
        <w:tc>
          <w:tcPr>
            <w:tcW w:w="1560" w:type="dxa"/>
            <w:tcBorders>
              <w:left w:val="nil"/>
              <w:bottom w:val="nil"/>
              <w:right w:val="nil"/>
            </w:tcBorders>
            <w:shd w:val="clear" w:color="auto" w:fill="auto"/>
            <w:noWrap/>
            <w:vAlign w:val="bottom"/>
          </w:tcPr>
          <w:p w:rsidRPr="002F6734" w:rsidR="002A49EF" w:rsidP="002A49EF" w:rsidRDefault="002A49EF" w14:paraId="16D8FD15"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13.599 (0.146)</w:t>
            </w:r>
          </w:p>
        </w:tc>
      </w:tr>
      <w:tr w:rsidRPr="002F6734" w:rsidR="002A49EF" w:rsidTr="002A49EF" w14:paraId="790EB91A" w14:textId="77777777">
        <w:trPr>
          <w:trHeight w:val="300"/>
        </w:trPr>
        <w:tc>
          <w:tcPr>
            <w:tcW w:w="1575" w:type="dxa"/>
            <w:tcBorders>
              <w:top w:val="nil"/>
              <w:left w:val="nil"/>
              <w:bottom w:val="single" w:color="auto" w:sz="4" w:space="0"/>
              <w:right w:val="nil"/>
            </w:tcBorders>
            <w:shd w:val="clear" w:color="auto" w:fill="auto"/>
            <w:noWrap/>
            <w:vAlign w:val="bottom"/>
            <w:hideMark/>
          </w:tcPr>
          <w:p w:rsidRPr="002F6734" w:rsidR="002A49EF" w:rsidP="002A49EF" w:rsidRDefault="002A49EF" w14:paraId="31586A29"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nil"/>
              <w:left w:val="nil"/>
              <w:bottom w:val="single" w:color="auto" w:sz="4" w:space="0"/>
              <w:right w:val="nil"/>
            </w:tcBorders>
            <w:shd w:val="clear" w:color="auto" w:fill="auto"/>
            <w:noWrap/>
            <w:vAlign w:val="bottom"/>
          </w:tcPr>
          <w:p w:rsidRPr="002F6734" w:rsidR="002A49EF" w:rsidP="002A49EF" w:rsidRDefault="002A49EF" w14:paraId="27ED7DD0"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&gt; 100</w:t>
            </w:r>
          </w:p>
        </w:tc>
        <w:tc>
          <w:tcPr>
            <w:tcW w:w="851" w:type="dxa"/>
            <w:tcBorders>
              <w:top w:val="nil"/>
              <w:left w:val="nil"/>
              <w:bottom w:val="single" w:color="auto" w:sz="4" w:space="0"/>
              <w:right w:val="nil"/>
            </w:tcBorders>
            <w:vAlign w:val="bottom"/>
          </w:tcPr>
          <w:p w:rsidRPr="002F6734" w:rsidR="002A49EF" w:rsidP="002A49EF" w:rsidRDefault="002A49EF" w14:paraId="5D006303"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MM</w:t>
            </w:r>
          </w:p>
        </w:tc>
        <w:tc>
          <w:tcPr>
            <w:tcW w:w="708" w:type="dxa"/>
            <w:tcBorders>
              <w:top w:val="nil"/>
              <w:left w:val="nil"/>
              <w:bottom w:val="single" w:color="auto" w:sz="4" w:space="0"/>
              <w:right w:val="nil"/>
            </w:tcBorders>
            <w:shd w:val="clear" w:color="auto" w:fill="auto"/>
            <w:noWrap/>
            <w:vAlign w:val="bottom"/>
          </w:tcPr>
          <w:p w:rsidRPr="002F6734" w:rsidR="002A49EF" w:rsidP="002A49EF" w:rsidRDefault="002A49EF" w14:paraId="72E34ABF"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21</w:t>
            </w:r>
          </w:p>
        </w:tc>
        <w:tc>
          <w:tcPr>
            <w:tcW w:w="1701" w:type="dxa"/>
            <w:tcBorders>
              <w:top w:val="nil"/>
              <w:left w:val="nil"/>
              <w:bottom w:val="single" w:color="auto" w:sz="4" w:space="0"/>
              <w:right w:val="nil"/>
            </w:tcBorders>
            <w:shd w:val="clear" w:color="auto" w:fill="auto"/>
            <w:noWrap/>
            <w:vAlign w:val="bottom"/>
          </w:tcPr>
          <w:p w:rsidRPr="002F6734" w:rsidR="002A49EF" w:rsidP="002A49EF" w:rsidRDefault="002A49EF" w14:paraId="14B7675E"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124.09 (6.66)</w:t>
            </w:r>
          </w:p>
        </w:tc>
        <w:tc>
          <w:tcPr>
            <w:tcW w:w="1701" w:type="dxa"/>
            <w:tcBorders>
              <w:top w:val="nil"/>
              <w:left w:val="nil"/>
              <w:bottom w:val="single" w:color="auto" w:sz="4" w:space="0"/>
              <w:right w:val="nil"/>
            </w:tcBorders>
            <w:shd w:val="clear" w:color="auto" w:fill="auto"/>
            <w:noWrap/>
            <w:vAlign w:val="bottom"/>
          </w:tcPr>
          <w:p w:rsidRPr="002F6734" w:rsidR="002A49EF" w:rsidP="002A49EF" w:rsidRDefault="002A49EF" w14:paraId="5B053CDD"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841.7 (155.1)</w:t>
            </w:r>
          </w:p>
        </w:tc>
        <w:tc>
          <w:tcPr>
            <w:tcW w:w="1701" w:type="dxa"/>
            <w:tcBorders>
              <w:top w:val="nil"/>
              <w:left w:val="nil"/>
              <w:bottom w:val="single" w:color="auto" w:sz="4" w:space="0"/>
              <w:right w:val="nil"/>
            </w:tcBorders>
            <w:shd w:val="clear" w:color="auto" w:fill="auto"/>
            <w:noWrap/>
            <w:vAlign w:val="bottom"/>
          </w:tcPr>
          <w:p w:rsidRPr="002F6734" w:rsidR="002A49EF" w:rsidP="002A49EF" w:rsidRDefault="002A49EF" w14:paraId="72FCE191"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-17.807 (0.380)</w:t>
            </w:r>
          </w:p>
        </w:tc>
        <w:tc>
          <w:tcPr>
            <w:tcW w:w="1560" w:type="dxa"/>
            <w:tcBorders>
              <w:top w:val="nil"/>
              <w:left w:val="nil"/>
              <w:bottom w:val="single" w:color="auto" w:sz="4" w:space="0"/>
              <w:right w:val="nil"/>
            </w:tcBorders>
            <w:shd w:val="clear" w:color="auto" w:fill="auto"/>
            <w:noWrap/>
            <w:vAlign w:val="bottom"/>
          </w:tcPr>
          <w:p w:rsidRPr="002F6734" w:rsidR="002A49EF" w:rsidP="002A49EF" w:rsidRDefault="002A49EF" w14:paraId="6A667E78"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13.216 (0.384)</w:t>
            </w:r>
          </w:p>
        </w:tc>
      </w:tr>
      <w:tr w:rsidRPr="002F6734" w:rsidR="002A49EF" w:rsidTr="002A49EF" w14:paraId="187529F5" w14:textId="77777777">
        <w:trPr>
          <w:trHeight w:val="300"/>
        </w:trPr>
        <w:tc>
          <w:tcPr>
            <w:tcW w:w="1575" w:type="dxa"/>
            <w:tcBorders>
              <w:top w:val="nil"/>
              <w:left w:val="nil"/>
              <w:bottom w:val="nil"/>
              <w:right w:val="nil"/>
            </w:tcBorders>
            <w:shd w:val="clear" w:color="auto" w:fill="auto"/>
            <w:noWrap/>
            <w:vAlign w:val="bottom"/>
            <w:hideMark/>
          </w:tcPr>
          <w:p w:rsidRPr="002F6734" w:rsidR="002A49EF" w:rsidP="002A49EF" w:rsidRDefault="002A49EF" w14:paraId="44E00FC8"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nil"/>
              <w:left w:val="nil"/>
              <w:bottom w:val="nil"/>
              <w:right w:val="nil"/>
            </w:tcBorders>
            <w:shd w:val="clear" w:color="auto" w:fill="auto"/>
            <w:noWrap/>
            <w:vAlign w:val="bottom"/>
          </w:tcPr>
          <w:p w:rsidRPr="002F6734" w:rsidR="002A49EF" w:rsidP="002A49EF" w:rsidRDefault="002A49EF" w14:paraId="62CA56E0"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50-75</w:t>
            </w:r>
          </w:p>
        </w:tc>
        <w:tc>
          <w:tcPr>
            <w:tcW w:w="851" w:type="dxa"/>
            <w:tcBorders>
              <w:top w:val="nil"/>
              <w:left w:val="nil"/>
              <w:bottom w:val="nil"/>
              <w:right w:val="nil"/>
            </w:tcBorders>
            <w:vAlign w:val="bottom"/>
          </w:tcPr>
          <w:p w:rsidRPr="002F6734" w:rsidR="002A49EF" w:rsidP="002A49EF" w:rsidRDefault="002A49EF" w14:paraId="0773CCCF"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MM</w:t>
            </w:r>
          </w:p>
        </w:tc>
        <w:tc>
          <w:tcPr>
            <w:tcW w:w="708" w:type="dxa"/>
            <w:tcBorders>
              <w:top w:val="nil"/>
              <w:left w:val="nil"/>
              <w:bottom w:val="nil"/>
              <w:right w:val="nil"/>
            </w:tcBorders>
            <w:shd w:val="clear" w:color="auto" w:fill="auto"/>
            <w:noWrap/>
            <w:vAlign w:val="bottom"/>
          </w:tcPr>
          <w:p w:rsidRPr="002F6734" w:rsidR="002A49EF" w:rsidP="002A49EF" w:rsidRDefault="002A49EF" w14:paraId="0084D73A"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7</w:t>
            </w:r>
          </w:p>
        </w:tc>
        <w:tc>
          <w:tcPr>
            <w:tcW w:w="1701" w:type="dxa"/>
            <w:tcBorders>
              <w:top w:val="nil"/>
              <w:left w:val="nil"/>
              <w:bottom w:val="nil"/>
              <w:right w:val="nil"/>
            </w:tcBorders>
            <w:shd w:val="clear" w:color="auto" w:fill="auto"/>
            <w:noWrap/>
            <w:vAlign w:val="bottom"/>
          </w:tcPr>
          <w:p w:rsidRPr="002F6734" w:rsidR="002A49EF" w:rsidP="002A49EF" w:rsidRDefault="002A49EF" w14:paraId="03417E20"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65.94 (3.15)</w:t>
            </w:r>
          </w:p>
        </w:tc>
        <w:tc>
          <w:tcPr>
            <w:tcW w:w="1701" w:type="dxa"/>
            <w:tcBorders>
              <w:top w:val="nil"/>
              <w:left w:val="nil"/>
              <w:bottom w:val="nil"/>
              <w:right w:val="nil"/>
            </w:tcBorders>
            <w:shd w:val="clear" w:color="auto" w:fill="auto"/>
            <w:noWrap/>
            <w:vAlign w:val="bottom"/>
          </w:tcPr>
          <w:p w:rsidRPr="002F6734" w:rsidR="002A49EF" w:rsidP="002A49EF" w:rsidRDefault="002A49EF" w14:paraId="029051FE"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116.5 (20.07)</w:t>
            </w:r>
          </w:p>
        </w:tc>
        <w:tc>
          <w:tcPr>
            <w:tcW w:w="1701" w:type="dxa"/>
            <w:tcBorders>
              <w:top w:val="nil"/>
              <w:left w:val="nil"/>
              <w:bottom w:val="nil"/>
              <w:right w:val="nil"/>
            </w:tcBorders>
            <w:shd w:val="clear" w:color="auto" w:fill="auto"/>
            <w:noWrap/>
            <w:vAlign w:val="bottom"/>
          </w:tcPr>
          <w:p w:rsidRPr="002F6734" w:rsidR="002A49EF" w:rsidP="002A49EF" w:rsidRDefault="002A49EF" w14:paraId="75A63D5F"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-18.523 (0.579)</w:t>
            </w:r>
          </w:p>
        </w:tc>
        <w:tc>
          <w:tcPr>
            <w:tcW w:w="1560" w:type="dxa"/>
            <w:tcBorders>
              <w:top w:val="nil"/>
              <w:left w:val="nil"/>
              <w:bottom w:val="nil"/>
              <w:right w:val="nil"/>
            </w:tcBorders>
            <w:shd w:val="clear" w:color="auto" w:fill="auto"/>
            <w:noWrap/>
            <w:vAlign w:val="bottom"/>
          </w:tcPr>
          <w:p w:rsidRPr="002F6734" w:rsidR="002A49EF" w:rsidP="002A49EF" w:rsidRDefault="002A49EF" w14:paraId="058D4AA4"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13.891 (0.923)</w:t>
            </w:r>
          </w:p>
        </w:tc>
      </w:tr>
      <w:tr w:rsidRPr="002F6734" w:rsidR="002A49EF" w:rsidTr="002A49EF" w14:paraId="10BC3498" w14:textId="77777777">
        <w:trPr>
          <w:trHeight w:val="300"/>
        </w:trPr>
        <w:tc>
          <w:tcPr>
            <w:tcW w:w="1575" w:type="dxa"/>
            <w:tcBorders>
              <w:top w:val="nil"/>
              <w:left w:val="nil"/>
              <w:right w:val="nil"/>
            </w:tcBorders>
            <w:shd w:val="clear" w:color="auto" w:fill="auto"/>
            <w:noWrap/>
            <w:vAlign w:val="bottom"/>
            <w:hideMark/>
          </w:tcPr>
          <w:p w:rsidRPr="002F6734" w:rsidR="002A49EF" w:rsidP="002A49EF" w:rsidRDefault="002A49EF" w14:paraId="61D74E34"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nil"/>
              <w:left w:val="nil"/>
              <w:right w:val="nil"/>
            </w:tcBorders>
            <w:shd w:val="clear" w:color="auto" w:fill="auto"/>
            <w:noWrap/>
            <w:vAlign w:val="bottom"/>
          </w:tcPr>
          <w:p w:rsidRPr="002F6734" w:rsidR="002A49EF" w:rsidP="002A49EF" w:rsidRDefault="002A49EF" w14:paraId="1BE0158E" w14:textId="77777777">
            <w:pPr>
              <w:spacing w:after="0" w:line="240" w:lineRule="auto"/>
              <w:jc w:val="center"/>
              <w:rPr>
                <w:rFonts w:ascii="Times New Roman" w:hAnsi="Times New Roman" w:eastAsia="Times New Roman" w:cs="Times New Roman"/>
                <w:color w:val="000000"/>
                <w:sz w:val="20"/>
                <w:szCs w:val="20"/>
                <w:lang w:eastAsia="en-CA"/>
              </w:rPr>
            </w:pPr>
          </w:p>
        </w:tc>
        <w:tc>
          <w:tcPr>
            <w:tcW w:w="851" w:type="dxa"/>
            <w:tcBorders>
              <w:top w:val="nil"/>
              <w:left w:val="nil"/>
              <w:right w:val="nil"/>
            </w:tcBorders>
            <w:vAlign w:val="bottom"/>
          </w:tcPr>
          <w:p w:rsidRPr="002F6734" w:rsidR="002A49EF" w:rsidP="002A49EF" w:rsidRDefault="002A49EF" w14:paraId="7EA7BB4E"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MF</w:t>
            </w:r>
          </w:p>
        </w:tc>
        <w:tc>
          <w:tcPr>
            <w:tcW w:w="708" w:type="dxa"/>
            <w:tcBorders>
              <w:top w:val="nil"/>
              <w:left w:val="nil"/>
              <w:right w:val="nil"/>
            </w:tcBorders>
            <w:shd w:val="clear" w:color="auto" w:fill="auto"/>
            <w:noWrap/>
            <w:vAlign w:val="bottom"/>
          </w:tcPr>
          <w:p w:rsidRPr="002F6734" w:rsidR="002A49EF" w:rsidP="002A49EF" w:rsidRDefault="002A49EF" w14:paraId="03C98D8F"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15</w:t>
            </w:r>
          </w:p>
        </w:tc>
        <w:tc>
          <w:tcPr>
            <w:tcW w:w="1701" w:type="dxa"/>
            <w:tcBorders>
              <w:top w:val="nil"/>
              <w:left w:val="nil"/>
              <w:right w:val="nil"/>
            </w:tcBorders>
            <w:shd w:val="clear" w:color="auto" w:fill="auto"/>
            <w:noWrap/>
            <w:vAlign w:val="bottom"/>
          </w:tcPr>
          <w:p w:rsidRPr="002F6734" w:rsidR="002A49EF" w:rsidP="002A49EF" w:rsidRDefault="002A49EF" w14:paraId="664861EA"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67.92 (4.96)</w:t>
            </w:r>
          </w:p>
        </w:tc>
        <w:tc>
          <w:tcPr>
            <w:tcW w:w="1701" w:type="dxa"/>
            <w:tcBorders>
              <w:top w:val="nil"/>
              <w:left w:val="nil"/>
              <w:right w:val="nil"/>
            </w:tcBorders>
            <w:shd w:val="clear" w:color="auto" w:fill="auto"/>
            <w:noWrap/>
            <w:vAlign w:val="bottom"/>
          </w:tcPr>
          <w:p w:rsidRPr="002F6734" w:rsidR="002A49EF" w:rsidP="002A49EF" w:rsidRDefault="002A49EF" w14:paraId="01E14C57"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109.31 (23.09)</w:t>
            </w:r>
          </w:p>
        </w:tc>
        <w:tc>
          <w:tcPr>
            <w:tcW w:w="1701" w:type="dxa"/>
            <w:tcBorders>
              <w:top w:val="nil"/>
              <w:left w:val="nil"/>
              <w:right w:val="nil"/>
            </w:tcBorders>
            <w:shd w:val="clear" w:color="auto" w:fill="auto"/>
            <w:noWrap/>
            <w:vAlign w:val="bottom"/>
          </w:tcPr>
          <w:p w:rsidRPr="002F6734" w:rsidR="002A49EF" w:rsidP="002A49EF" w:rsidRDefault="002A49EF" w14:paraId="3B3A6286"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-18.677 (0.326)</w:t>
            </w:r>
          </w:p>
        </w:tc>
        <w:tc>
          <w:tcPr>
            <w:tcW w:w="1560" w:type="dxa"/>
            <w:tcBorders>
              <w:top w:val="nil"/>
              <w:left w:val="nil"/>
              <w:right w:val="nil"/>
            </w:tcBorders>
            <w:shd w:val="clear" w:color="auto" w:fill="auto"/>
            <w:noWrap/>
            <w:vAlign w:val="bottom"/>
          </w:tcPr>
          <w:p w:rsidRPr="002F6734" w:rsidR="002A49EF" w:rsidP="002A49EF" w:rsidRDefault="002A49EF" w14:paraId="49E27C02"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13.356 (0.486)</w:t>
            </w:r>
          </w:p>
        </w:tc>
      </w:tr>
      <w:tr w:rsidRPr="002F6734" w:rsidR="002A49EF" w:rsidTr="002A49EF" w14:paraId="4232AE50" w14:textId="77777777">
        <w:trPr>
          <w:trHeight w:val="300"/>
        </w:trPr>
        <w:tc>
          <w:tcPr>
            <w:tcW w:w="1575" w:type="dxa"/>
            <w:tcBorders>
              <w:top w:val="nil"/>
              <w:left w:val="nil"/>
              <w:right w:val="nil"/>
            </w:tcBorders>
            <w:shd w:val="clear" w:color="auto" w:fill="auto"/>
            <w:noWrap/>
            <w:vAlign w:val="bottom"/>
            <w:hideMark/>
          </w:tcPr>
          <w:p w:rsidRPr="002F6734" w:rsidR="002A49EF" w:rsidP="002A49EF" w:rsidRDefault="002A49EF" w14:paraId="1F3A52DC"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12 months caged</w:t>
            </w:r>
          </w:p>
        </w:tc>
        <w:tc>
          <w:tcPr>
            <w:tcW w:w="2551" w:type="dxa"/>
            <w:tcBorders>
              <w:top w:val="nil"/>
              <w:left w:val="nil"/>
              <w:right w:val="nil"/>
            </w:tcBorders>
            <w:shd w:val="clear" w:color="auto" w:fill="auto"/>
            <w:noWrap/>
            <w:vAlign w:val="bottom"/>
          </w:tcPr>
          <w:p w:rsidRPr="002F6734" w:rsidR="002A49EF" w:rsidP="002A49EF" w:rsidRDefault="002A49EF" w14:paraId="1B8978C6"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75-100</w:t>
            </w:r>
          </w:p>
        </w:tc>
        <w:tc>
          <w:tcPr>
            <w:tcW w:w="851" w:type="dxa"/>
            <w:tcBorders>
              <w:top w:val="nil"/>
              <w:left w:val="nil"/>
              <w:right w:val="nil"/>
            </w:tcBorders>
            <w:vAlign w:val="bottom"/>
          </w:tcPr>
          <w:p w:rsidRPr="002F6734" w:rsidR="002A49EF" w:rsidP="002A49EF" w:rsidRDefault="002A49EF" w14:paraId="03EAF5E9"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MM</w:t>
            </w:r>
          </w:p>
        </w:tc>
        <w:tc>
          <w:tcPr>
            <w:tcW w:w="708" w:type="dxa"/>
            <w:tcBorders>
              <w:top w:val="nil"/>
              <w:left w:val="nil"/>
              <w:right w:val="nil"/>
            </w:tcBorders>
            <w:shd w:val="clear" w:color="auto" w:fill="auto"/>
            <w:noWrap/>
            <w:vAlign w:val="bottom"/>
          </w:tcPr>
          <w:p w:rsidRPr="002F6734" w:rsidR="002A49EF" w:rsidP="002A49EF" w:rsidRDefault="002A49EF" w14:paraId="67E8A50A"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w:t>
            </w:r>
          </w:p>
        </w:tc>
        <w:tc>
          <w:tcPr>
            <w:tcW w:w="1701" w:type="dxa"/>
            <w:tcBorders>
              <w:top w:val="nil"/>
              <w:left w:val="nil"/>
              <w:right w:val="nil"/>
            </w:tcBorders>
            <w:shd w:val="clear" w:color="auto" w:fill="auto"/>
            <w:noWrap/>
            <w:vAlign w:val="bottom"/>
          </w:tcPr>
          <w:p w:rsidRPr="002F6734" w:rsidR="002A49EF" w:rsidP="002A49EF" w:rsidRDefault="002A49EF" w14:paraId="63104FB7"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85.52 (6.85)</w:t>
            </w:r>
          </w:p>
        </w:tc>
        <w:tc>
          <w:tcPr>
            <w:tcW w:w="1701" w:type="dxa"/>
            <w:tcBorders>
              <w:top w:val="nil"/>
              <w:left w:val="nil"/>
              <w:right w:val="nil"/>
            </w:tcBorders>
            <w:shd w:val="clear" w:color="auto" w:fill="auto"/>
            <w:noWrap/>
            <w:vAlign w:val="bottom"/>
          </w:tcPr>
          <w:p w:rsidRPr="002F6734" w:rsidR="002A49EF" w:rsidP="002A49EF" w:rsidRDefault="002A49EF" w14:paraId="03CF0C94"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253.7 (66.3)</w:t>
            </w:r>
          </w:p>
        </w:tc>
        <w:tc>
          <w:tcPr>
            <w:tcW w:w="1701" w:type="dxa"/>
            <w:tcBorders>
              <w:top w:val="nil"/>
              <w:left w:val="nil"/>
              <w:right w:val="nil"/>
            </w:tcBorders>
            <w:shd w:val="clear" w:color="auto" w:fill="auto"/>
            <w:noWrap/>
            <w:vAlign w:val="bottom"/>
          </w:tcPr>
          <w:p w:rsidRPr="002F6734" w:rsidR="002A49EF" w:rsidP="002A49EF" w:rsidRDefault="002A49EF" w14:paraId="39224F3A"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-18.140 (0.642)</w:t>
            </w:r>
          </w:p>
        </w:tc>
        <w:tc>
          <w:tcPr>
            <w:tcW w:w="1560" w:type="dxa"/>
            <w:tcBorders>
              <w:top w:val="nil"/>
              <w:left w:val="nil"/>
              <w:right w:val="nil"/>
            </w:tcBorders>
            <w:shd w:val="clear" w:color="auto" w:fill="auto"/>
            <w:noWrap/>
            <w:vAlign w:val="bottom"/>
          </w:tcPr>
          <w:p w:rsidRPr="002F6734" w:rsidR="002A49EF" w:rsidP="002A49EF" w:rsidRDefault="002A49EF" w14:paraId="74462627"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13.376 (0.884)</w:t>
            </w:r>
          </w:p>
        </w:tc>
      </w:tr>
      <w:tr w:rsidRPr="002F6734" w:rsidR="002A49EF" w:rsidTr="002A49EF" w14:paraId="19568942" w14:textId="77777777">
        <w:trPr>
          <w:trHeight w:val="300"/>
        </w:trPr>
        <w:tc>
          <w:tcPr>
            <w:tcW w:w="1575" w:type="dxa"/>
            <w:tcBorders>
              <w:top w:val="nil"/>
              <w:left w:val="nil"/>
              <w:right w:val="nil"/>
            </w:tcBorders>
            <w:shd w:val="clear" w:color="auto" w:fill="auto"/>
            <w:noWrap/>
            <w:vAlign w:val="bottom"/>
          </w:tcPr>
          <w:p w:rsidRPr="002F6734" w:rsidR="002A49EF" w:rsidP="002A49EF" w:rsidRDefault="002A49EF" w14:paraId="2D560E8D"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top w:val="nil"/>
              <w:left w:val="nil"/>
              <w:right w:val="nil"/>
            </w:tcBorders>
            <w:shd w:val="clear" w:color="auto" w:fill="auto"/>
            <w:noWrap/>
            <w:vAlign w:val="bottom"/>
          </w:tcPr>
          <w:p w:rsidRPr="002F6734" w:rsidR="002A49EF" w:rsidP="002A49EF" w:rsidRDefault="002A49EF" w14:paraId="597908BE" w14:textId="77777777">
            <w:pPr>
              <w:spacing w:after="0" w:line="240" w:lineRule="auto"/>
              <w:jc w:val="center"/>
              <w:rPr>
                <w:rFonts w:ascii="Times New Roman" w:hAnsi="Times New Roman" w:eastAsia="Times New Roman" w:cs="Times New Roman"/>
                <w:color w:val="000000"/>
                <w:sz w:val="20"/>
                <w:szCs w:val="20"/>
                <w:lang w:eastAsia="en-CA"/>
              </w:rPr>
            </w:pPr>
          </w:p>
        </w:tc>
        <w:tc>
          <w:tcPr>
            <w:tcW w:w="851" w:type="dxa"/>
            <w:tcBorders>
              <w:top w:val="nil"/>
              <w:left w:val="nil"/>
              <w:right w:val="nil"/>
            </w:tcBorders>
            <w:vAlign w:val="bottom"/>
          </w:tcPr>
          <w:p w:rsidRPr="002F6734" w:rsidR="002A49EF" w:rsidP="002A49EF" w:rsidRDefault="002A49EF" w14:paraId="135152D8"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MF</w:t>
            </w:r>
          </w:p>
        </w:tc>
        <w:tc>
          <w:tcPr>
            <w:tcW w:w="708" w:type="dxa"/>
            <w:tcBorders>
              <w:top w:val="nil"/>
              <w:left w:val="nil"/>
              <w:right w:val="nil"/>
            </w:tcBorders>
            <w:shd w:val="clear" w:color="auto" w:fill="auto"/>
            <w:noWrap/>
            <w:vAlign w:val="bottom"/>
          </w:tcPr>
          <w:p w:rsidRPr="002F6734" w:rsidR="002A49EF" w:rsidP="002A49EF" w:rsidRDefault="002A49EF" w14:paraId="31E3D893"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5</w:t>
            </w:r>
          </w:p>
        </w:tc>
        <w:tc>
          <w:tcPr>
            <w:tcW w:w="1701" w:type="dxa"/>
            <w:tcBorders>
              <w:top w:val="nil"/>
              <w:left w:val="nil"/>
              <w:right w:val="nil"/>
            </w:tcBorders>
            <w:shd w:val="clear" w:color="auto" w:fill="auto"/>
            <w:noWrap/>
            <w:vAlign w:val="bottom"/>
          </w:tcPr>
          <w:p w:rsidRPr="002F6734" w:rsidR="002A49EF" w:rsidP="002A49EF" w:rsidRDefault="002A49EF" w14:paraId="0CF84A69"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79.24 (3.27)</w:t>
            </w:r>
          </w:p>
        </w:tc>
        <w:tc>
          <w:tcPr>
            <w:tcW w:w="1701" w:type="dxa"/>
            <w:tcBorders>
              <w:top w:val="nil"/>
              <w:left w:val="nil"/>
              <w:right w:val="nil"/>
            </w:tcBorders>
            <w:shd w:val="clear" w:color="auto" w:fill="auto"/>
            <w:noWrap/>
            <w:vAlign w:val="bottom"/>
          </w:tcPr>
          <w:p w:rsidRPr="002F6734" w:rsidR="002A49EF" w:rsidP="002A49EF" w:rsidRDefault="002A49EF" w14:paraId="2C4B4ACE"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167.3 (31.7)</w:t>
            </w:r>
          </w:p>
        </w:tc>
        <w:tc>
          <w:tcPr>
            <w:tcW w:w="1701" w:type="dxa"/>
            <w:tcBorders>
              <w:top w:val="nil"/>
              <w:left w:val="nil"/>
              <w:right w:val="nil"/>
            </w:tcBorders>
            <w:shd w:val="clear" w:color="auto" w:fill="auto"/>
            <w:noWrap/>
            <w:vAlign w:val="bottom"/>
          </w:tcPr>
          <w:p w:rsidRPr="002F6734" w:rsidR="002A49EF" w:rsidP="002A49EF" w:rsidRDefault="002A49EF" w14:paraId="5F817E33"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-18.749 (0.349)</w:t>
            </w:r>
          </w:p>
        </w:tc>
        <w:tc>
          <w:tcPr>
            <w:tcW w:w="1560" w:type="dxa"/>
            <w:tcBorders>
              <w:top w:val="nil"/>
              <w:left w:val="nil"/>
              <w:right w:val="nil"/>
            </w:tcBorders>
            <w:shd w:val="clear" w:color="auto" w:fill="auto"/>
            <w:noWrap/>
            <w:vAlign w:val="bottom"/>
          </w:tcPr>
          <w:p w:rsidRPr="002F6734" w:rsidR="002A49EF" w:rsidP="002A49EF" w:rsidRDefault="002A49EF" w14:paraId="05D361AB"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13.954 (0.579)</w:t>
            </w:r>
          </w:p>
        </w:tc>
      </w:tr>
      <w:tr w:rsidRPr="002F6734" w:rsidR="002A49EF" w:rsidTr="002A49EF" w14:paraId="736C80CA" w14:textId="77777777">
        <w:trPr>
          <w:trHeight w:val="300"/>
        </w:trPr>
        <w:tc>
          <w:tcPr>
            <w:tcW w:w="1575" w:type="dxa"/>
            <w:tcBorders>
              <w:left w:val="nil"/>
              <w:bottom w:val="single" w:color="auto" w:sz="4" w:space="0"/>
              <w:right w:val="nil"/>
            </w:tcBorders>
            <w:shd w:val="clear" w:color="auto" w:fill="auto"/>
            <w:noWrap/>
            <w:vAlign w:val="bottom"/>
          </w:tcPr>
          <w:p w:rsidRPr="002F6734" w:rsidR="002A49EF" w:rsidP="002A49EF" w:rsidRDefault="002A49EF" w14:paraId="27DC5BEE" w14:textId="77777777">
            <w:pPr>
              <w:spacing w:after="0" w:line="240" w:lineRule="auto"/>
              <w:jc w:val="center"/>
              <w:rPr>
                <w:rFonts w:ascii="Times New Roman" w:hAnsi="Times New Roman" w:eastAsia="Times New Roman" w:cs="Times New Roman"/>
                <w:color w:val="000000"/>
                <w:sz w:val="20"/>
                <w:szCs w:val="20"/>
                <w:lang w:eastAsia="en-CA"/>
              </w:rPr>
            </w:pPr>
          </w:p>
        </w:tc>
        <w:tc>
          <w:tcPr>
            <w:tcW w:w="2551" w:type="dxa"/>
            <w:tcBorders>
              <w:left w:val="nil"/>
              <w:bottom w:val="single" w:color="auto" w:sz="4" w:space="0"/>
              <w:right w:val="nil"/>
            </w:tcBorders>
            <w:shd w:val="clear" w:color="auto" w:fill="auto"/>
            <w:noWrap/>
            <w:vAlign w:val="bottom"/>
          </w:tcPr>
          <w:p w:rsidRPr="002F6734" w:rsidR="002A49EF" w:rsidP="002A49EF" w:rsidRDefault="002A49EF" w14:paraId="4BBF80B8"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&gt; 100</w:t>
            </w:r>
          </w:p>
        </w:tc>
        <w:tc>
          <w:tcPr>
            <w:tcW w:w="851" w:type="dxa"/>
            <w:tcBorders>
              <w:left w:val="nil"/>
              <w:bottom w:val="single" w:color="auto" w:sz="4" w:space="0"/>
              <w:right w:val="nil"/>
            </w:tcBorders>
            <w:vAlign w:val="bottom"/>
          </w:tcPr>
          <w:p w:rsidRPr="002F6734" w:rsidR="002A49EF" w:rsidP="002A49EF" w:rsidRDefault="002A49EF" w14:paraId="0CB9E2B9"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MM</w:t>
            </w:r>
          </w:p>
        </w:tc>
        <w:tc>
          <w:tcPr>
            <w:tcW w:w="708" w:type="dxa"/>
            <w:tcBorders>
              <w:left w:val="nil"/>
              <w:bottom w:val="single" w:color="auto" w:sz="4" w:space="0"/>
              <w:right w:val="nil"/>
            </w:tcBorders>
            <w:shd w:val="clear" w:color="auto" w:fill="auto"/>
            <w:noWrap/>
            <w:vAlign w:val="bottom"/>
          </w:tcPr>
          <w:p w:rsidRPr="002F6734" w:rsidR="002A49EF" w:rsidP="002A49EF" w:rsidRDefault="002A49EF" w14:paraId="523B7872"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19</w:t>
            </w:r>
          </w:p>
        </w:tc>
        <w:tc>
          <w:tcPr>
            <w:tcW w:w="1701" w:type="dxa"/>
            <w:tcBorders>
              <w:left w:val="nil"/>
              <w:bottom w:val="single" w:color="auto" w:sz="4" w:space="0"/>
              <w:right w:val="nil"/>
            </w:tcBorders>
            <w:shd w:val="clear" w:color="auto" w:fill="auto"/>
            <w:noWrap/>
            <w:vAlign w:val="bottom"/>
          </w:tcPr>
          <w:p w:rsidRPr="002F6734" w:rsidR="002A49EF" w:rsidP="002A49EF" w:rsidRDefault="002A49EF" w14:paraId="4E8891D1"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123.91 (6.79)</w:t>
            </w:r>
          </w:p>
        </w:tc>
        <w:tc>
          <w:tcPr>
            <w:tcW w:w="1701" w:type="dxa"/>
            <w:tcBorders>
              <w:left w:val="nil"/>
              <w:bottom w:val="single" w:color="auto" w:sz="4" w:space="0"/>
              <w:right w:val="nil"/>
            </w:tcBorders>
            <w:shd w:val="clear" w:color="auto" w:fill="auto"/>
            <w:noWrap/>
            <w:vAlign w:val="bottom"/>
          </w:tcPr>
          <w:p w:rsidRPr="002F6734" w:rsidR="002A49EF" w:rsidP="002A49EF" w:rsidRDefault="002A49EF" w14:paraId="684EE80C"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835.5 (128.8)</w:t>
            </w:r>
          </w:p>
        </w:tc>
        <w:tc>
          <w:tcPr>
            <w:tcW w:w="1701" w:type="dxa"/>
            <w:tcBorders>
              <w:left w:val="nil"/>
              <w:bottom w:val="single" w:color="auto" w:sz="4" w:space="0"/>
              <w:right w:val="nil"/>
            </w:tcBorders>
            <w:shd w:val="clear" w:color="auto" w:fill="auto"/>
            <w:noWrap/>
            <w:vAlign w:val="bottom"/>
          </w:tcPr>
          <w:p w:rsidRPr="002F6734" w:rsidR="002A49EF" w:rsidP="002A49EF" w:rsidRDefault="002A49EF" w14:paraId="36290E7E"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-17.660 (0.554)</w:t>
            </w:r>
          </w:p>
        </w:tc>
        <w:tc>
          <w:tcPr>
            <w:tcW w:w="1560" w:type="dxa"/>
            <w:tcBorders>
              <w:left w:val="nil"/>
              <w:bottom w:val="single" w:color="auto" w:sz="4" w:space="0"/>
              <w:right w:val="nil"/>
            </w:tcBorders>
            <w:shd w:val="clear" w:color="auto" w:fill="auto"/>
            <w:noWrap/>
            <w:vAlign w:val="bottom"/>
          </w:tcPr>
          <w:p w:rsidRPr="002F6734" w:rsidR="002A49EF" w:rsidP="002A49EF" w:rsidRDefault="002A49EF" w14:paraId="601DD475" w14:textId="77777777">
            <w:pPr>
              <w:spacing w:after="0" w:line="240" w:lineRule="auto"/>
              <w:jc w:val="center"/>
              <w:rPr>
                <w:rFonts w:ascii="Times New Roman" w:hAnsi="Times New Roman" w:eastAsia="Times New Roman" w:cs="Times New Roman"/>
                <w:color w:val="000000"/>
                <w:sz w:val="20"/>
                <w:szCs w:val="20"/>
                <w:lang w:eastAsia="en-CA"/>
              </w:rPr>
            </w:pPr>
            <w:r w:rsidRPr="002F6734">
              <w:rPr>
                <w:rFonts w:ascii="Times New Roman" w:hAnsi="Times New Roman" w:eastAsia="Times New Roman" w:cs="Times New Roman"/>
                <w:color w:val="000000"/>
                <w:sz w:val="20"/>
                <w:szCs w:val="20"/>
                <w:lang w:eastAsia="en-CA"/>
              </w:rPr>
              <w:t>14.279 (0.874)</w:t>
            </w:r>
          </w:p>
        </w:tc>
      </w:tr>
    </w:tbl>
    <w:p w:rsidR="002A49EF" w:rsidP="002A49EF" w:rsidRDefault="002A49EF" w14:paraId="2495C1FE" w14:textId="77777777">
      <w:pPr>
        <w:ind w:right="3321"/>
        <w:jc w:val="center"/>
        <w:rPr>
          <w:rFonts w:ascii="Calibri" w:hAnsi="Calibri" w:eastAsia="Calibri" w:cs="Times New Roman"/>
          <w:b/>
        </w:rPr>
      </w:pPr>
    </w:p>
    <w:p w:rsidR="002A49EF" w:rsidP="002A49EF" w:rsidRDefault="002A49EF" w14:paraId="203FE373" w14:textId="77777777">
      <w:pPr>
        <w:ind w:right="3321"/>
        <w:jc w:val="center"/>
        <w:sectPr w:rsidR="002A49EF" w:rsidSect="002A49EF">
          <w:pgSz w:w="15840" w:h="12240" w:orient="landscape"/>
          <w:pgMar w:top="1304" w:right="1440" w:bottom="1304" w:left="1701" w:header="709" w:footer="709" w:gutter="0"/>
          <w:cols w:space="708"/>
          <w:docGrid w:linePitch="360"/>
        </w:sectPr>
      </w:pPr>
    </w:p>
    <w:p w:rsidR="002A49EF" w:rsidP="002A49EF" w:rsidRDefault="002A49EF" w14:paraId="4E0572C4" w14:textId="77777777">
      <w:pPr>
        <w:autoSpaceDE w:val="0"/>
        <w:autoSpaceDN w:val="0"/>
        <w:adjustRightInd w:val="0"/>
        <w:spacing w:after="0" w:line="240" w:lineRule="auto"/>
      </w:pPr>
      <w:r>
        <w:object w:dxaOrig="8640" w:dyaOrig="5760" w14:anchorId="5463D6C3">
          <v:shape id="_x0000_i1042" style="width:548.5pt;height:366pt" o:ole="" type="#_x0000_t75">
            <v:imagedata o:title="" r:id="rId66"/>
          </v:shape>
          <o:OLEObject Type="Embed" ProgID="MtbGraph.Document.16" ShapeID="_x0000_i1042" DrawAspect="Content" ObjectID="_1519882549" r:id="rId67"/>
        </w:object>
      </w:r>
    </w:p>
    <w:p w:rsidR="002A49EF" w:rsidP="002A49EF" w:rsidRDefault="002A49EF" w14:paraId="4210A7B0" w14:textId="77777777"/>
    <w:p w:rsidR="002A49EF" w:rsidP="002A49EF" w:rsidRDefault="002A49EF" w14:paraId="13FDE6A7" w14:textId="77777777">
      <w:r>
        <w:t>Figure 5</w:t>
      </w:r>
      <w:r>
        <w:br w:type="page"/>
      </w:r>
    </w:p>
    <w:p w:rsidR="002A49EF" w:rsidP="002A49EF" w:rsidRDefault="002A49EF" w14:paraId="0E8654BC" w14:textId="77777777">
      <w:pPr>
        <w:autoSpaceDE w:val="0"/>
        <w:autoSpaceDN w:val="0"/>
        <w:adjustRightInd w:val="0"/>
        <w:spacing w:after="0" w:line="240" w:lineRule="auto"/>
        <w:rPr>
          <w:rFonts w:ascii="Arial" w:hAnsi="Arial" w:cs="Arial"/>
          <w:b/>
          <w:bCs/>
        </w:rPr>
      </w:pPr>
      <w:r>
        <w:rPr>
          <w:noProof/>
          <w:lang w:val="en-US"/>
        </w:rPr>
        <w:lastRenderedPageBreak/>
        <w:drawing>
          <wp:inline distT="0" distB="0" distL="0" distR="0" wp14:anchorId="1532E476" wp14:editId="5C7352BD">
            <wp:extent cx="6330950" cy="4356100"/>
            <wp:effectExtent l="0" t="0" r="12700"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2A49EF" w:rsidP="002A49EF" w:rsidRDefault="002A49EF" w14:paraId="526D6F63" w14:textId="77777777">
      <w:pPr>
        <w:rPr>
          <w:rFonts w:ascii="Arial" w:hAnsi="Arial" w:cs="Arial"/>
        </w:rPr>
      </w:pPr>
    </w:p>
    <w:p w:rsidR="002A49EF" w:rsidP="002A49EF" w:rsidRDefault="002A49EF" w14:paraId="4B57008E" w14:textId="77777777">
      <w:pPr>
        <w:rPr>
          <w:rFonts w:ascii="Arial" w:hAnsi="Arial" w:cs="Arial"/>
        </w:rPr>
      </w:pPr>
      <w:r>
        <w:rPr>
          <w:rFonts w:ascii="Arial" w:hAnsi="Arial" w:cs="Arial"/>
        </w:rPr>
        <w:t>Figure 6</w:t>
      </w:r>
    </w:p>
    <w:p w:rsidR="002A49EF" w:rsidP="002A49EF" w:rsidRDefault="002A49EF" w14:paraId="63BD2E63" w14:textId="77777777">
      <w:pPr>
        <w:rPr>
          <w:rFonts w:ascii="Arial" w:hAnsi="Arial" w:cs="Arial"/>
        </w:rPr>
      </w:pPr>
      <w:r>
        <w:rPr>
          <w:rFonts w:ascii="Arial" w:hAnsi="Arial" w:cs="Arial"/>
        </w:rPr>
        <w:br w:type="page"/>
      </w:r>
    </w:p>
    <w:p w:rsidR="002A49EF" w:rsidP="002A49EF" w:rsidRDefault="002A49EF" w14:paraId="6BA96DE5" w14:textId="77777777">
      <w:pPr>
        <w:rPr>
          <w:rFonts w:ascii="Arial" w:hAnsi="Arial" w:cs="Arial"/>
        </w:rPr>
      </w:pPr>
      <w:r>
        <w:rPr>
          <w:rFonts w:ascii="Arial" w:hAnsi="Arial" w:cs="Arial"/>
        </w:rPr>
        <w:lastRenderedPageBreak/>
        <w:t>Table 4</w:t>
      </w:r>
    </w:p>
    <w:p w:rsidR="002A49EF" w:rsidP="002A49EF" w:rsidRDefault="002A49EF" w14:paraId="5DE9D38A" w14:textId="77777777">
      <w:pPr>
        <w:rPr>
          <w:rFonts w:ascii="Arial" w:hAnsi="Arial" w:cs="Arial"/>
        </w:rPr>
      </w:pPr>
    </w:p>
    <w:tbl>
      <w:tblPr>
        <w:tblW w:w="10788" w:type="dxa"/>
        <w:tblInd w:w="93" w:type="dxa"/>
        <w:tblLook w:val="04A0" w:firstRow="1" w:lastRow="0" w:firstColumn="1" w:lastColumn="0" w:noHBand="0" w:noVBand="1"/>
      </w:tblPr>
      <w:tblGrid>
        <w:gridCol w:w="1433"/>
        <w:gridCol w:w="2693"/>
        <w:gridCol w:w="709"/>
        <w:gridCol w:w="1134"/>
        <w:gridCol w:w="1417"/>
        <w:gridCol w:w="1701"/>
        <w:gridCol w:w="1701"/>
      </w:tblGrid>
      <w:tr w:rsidRPr="002F6734" w:rsidR="002A49EF" w:rsidTr="002A49EF" w14:paraId="37B9F590" w14:textId="77777777">
        <w:trPr>
          <w:trHeight w:val="315"/>
        </w:trPr>
        <w:tc>
          <w:tcPr>
            <w:tcW w:w="1433"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6E653DF4" w14:textId="77777777">
            <w:pPr>
              <w:spacing w:after="0" w:line="240" w:lineRule="auto"/>
              <w:jc w:val="center"/>
              <w:rPr>
                <w:rFonts w:ascii="Times New Roman" w:hAnsi="Times New Roman" w:eastAsia="Times New Roman" w:cs="Times New Roman"/>
                <w:color w:val="000000"/>
                <w:sz w:val="20"/>
                <w:szCs w:val="20"/>
                <w:lang w:eastAsia="en-CA"/>
              </w:rPr>
            </w:pPr>
          </w:p>
        </w:tc>
        <w:tc>
          <w:tcPr>
            <w:tcW w:w="2693"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3D06BE44" w14:textId="77777777">
            <w:pPr>
              <w:spacing w:after="0" w:line="240" w:lineRule="auto"/>
              <w:jc w:val="center"/>
              <w:rPr>
                <w:rFonts w:ascii="Times New Roman" w:hAnsi="Times New Roman" w:eastAsia="Times New Roman" w:cs="Times New Roman"/>
                <w:color w:val="000000"/>
                <w:sz w:val="20"/>
                <w:szCs w:val="20"/>
                <w:lang w:eastAsia="en-CA"/>
              </w:rPr>
            </w:pPr>
          </w:p>
        </w:tc>
        <w:tc>
          <w:tcPr>
            <w:tcW w:w="709" w:type="dxa"/>
            <w:tcBorders>
              <w:top w:val="single" w:color="auto" w:sz="4" w:space="0"/>
              <w:left w:val="nil"/>
              <w:bottom w:val="double" w:color="auto" w:sz="6" w:space="0"/>
              <w:right w:val="nil"/>
            </w:tcBorders>
            <w:vAlign w:val="bottom"/>
          </w:tcPr>
          <w:p w:rsidRPr="002F6734" w:rsidR="002A49EF" w:rsidP="002A49EF" w:rsidRDefault="002A49EF" w14:paraId="46BDFDA9"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DF</w:t>
            </w:r>
          </w:p>
        </w:tc>
        <w:tc>
          <w:tcPr>
            <w:tcW w:w="1134"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01B916C3"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Sum of Squares</w:t>
            </w:r>
          </w:p>
        </w:tc>
        <w:tc>
          <w:tcPr>
            <w:tcW w:w="1417"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34AAEC90"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Mean Square</w:t>
            </w:r>
          </w:p>
        </w:tc>
        <w:tc>
          <w:tcPr>
            <w:tcW w:w="1701"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1C423339"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F</w:t>
            </w:r>
          </w:p>
        </w:tc>
        <w:tc>
          <w:tcPr>
            <w:tcW w:w="1701" w:type="dxa"/>
            <w:tcBorders>
              <w:top w:val="single" w:color="auto" w:sz="4" w:space="0"/>
              <w:left w:val="nil"/>
              <w:bottom w:val="double" w:color="auto" w:sz="6" w:space="0"/>
              <w:right w:val="nil"/>
            </w:tcBorders>
            <w:shd w:val="clear" w:color="auto" w:fill="auto"/>
            <w:noWrap/>
            <w:vAlign w:val="bottom"/>
            <w:hideMark/>
          </w:tcPr>
          <w:p w:rsidRPr="002F6734" w:rsidR="002A49EF" w:rsidP="002A49EF" w:rsidRDefault="002A49EF" w14:paraId="32B3D332" w14:textId="77777777">
            <w:pPr>
              <w:spacing w:after="0" w:line="240" w:lineRule="auto"/>
              <w:jc w:val="center"/>
              <w:rPr>
                <w:rFonts w:ascii="Times New Roman" w:hAnsi="Times New Roman" w:eastAsia="Times New Roman" w:cs="Times New Roman"/>
                <w:color w:val="000000"/>
                <w:sz w:val="20"/>
                <w:szCs w:val="20"/>
                <w:lang w:eastAsia="en-CA"/>
              </w:rPr>
            </w:pPr>
            <w:proofErr w:type="gramStart"/>
            <w:r>
              <w:rPr>
                <w:rFonts w:ascii="Times New Roman" w:hAnsi="Times New Roman" w:eastAsia="Times New Roman" w:cs="Times New Roman"/>
                <w:color w:val="000000"/>
                <w:sz w:val="20"/>
                <w:szCs w:val="20"/>
                <w:lang w:eastAsia="en-CA"/>
              </w:rPr>
              <w:t>p</w:t>
            </w:r>
            <w:proofErr w:type="gramEnd"/>
            <w:r>
              <w:rPr>
                <w:rFonts w:ascii="Times New Roman" w:hAnsi="Times New Roman" w:eastAsia="Times New Roman" w:cs="Times New Roman"/>
                <w:color w:val="000000"/>
                <w:sz w:val="20"/>
                <w:szCs w:val="20"/>
                <w:lang w:eastAsia="en-CA"/>
              </w:rPr>
              <w:t>-value</w:t>
            </w:r>
          </w:p>
        </w:tc>
      </w:tr>
      <w:tr w:rsidRPr="002F6734" w:rsidR="002A49EF" w:rsidTr="002A49EF" w14:paraId="7A332481" w14:textId="77777777">
        <w:trPr>
          <w:trHeight w:val="315"/>
        </w:trPr>
        <w:tc>
          <w:tcPr>
            <w:tcW w:w="1433" w:type="dxa"/>
            <w:tcBorders>
              <w:top w:val="nil"/>
              <w:left w:val="nil"/>
              <w:bottom w:val="nil"/>
              <w:right w:val="nil"/>
            </w:tcBorders>
            <w:shd w:val="clear" w:color="auto" w:fill="auto"/>
            <w:noWrap/>
            <w:vAlign w:val="bottom"/>
          </w:tcPr>
          <w:p w:rsidRPr="002F6734" w:rsidR="002A49EF" w:rsidP="002A49EF" w:rsidRDefault="002A49EF" w14:paraId="740E6B54" w14:textId="77777777">
            <w:pPr>
              <w:spacing w:after="0" w:line="240" w:lineRule="auto"/>
              <w:jc w:val="center"/>
              <w:rPr>
                <w:rFonts w:ascii="Times New Roman" w:hAnsi="Times New Roman" w:eastAsia="Times New Roman" w:cs="Times New Roman"/>
                <w:color w:val="000000"/>
                <w:sz w:val="20"/>
                <w:szCs w:val="20"/>
                <w:lang w:eastAsia="en-CA"/>
              </w:rPr>
            </w:pPr>
          </w:p>
        </w:tc>
        <w:tc>
          <w:tcPr>
            <w:tcW w:w="2693" w:type="dxa"/>
            <w:tcBorders>
              <w:top w:val="nil"/>
              <w:left w:val="nil"/>
              <w:bottom w:val="nil"/>
              <w:right w:val="nil"/>
            </w:tcBorders>
            <w:shd w:val="clear" w:color="auto" w:fill="auto"/>
            <w:noWrap/>
            <w:vAlign w:val="bottom"/>
          </w:tcPr>
          <w:p w:rsidRPr="002F6734" w:rsidR="002A49EF" w:rsidP="002A49EF" w:rsidRDefault="002A49EF" w14:paraId="6838636F"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Between Groups</w:t>
            </w:r>
          </w:p>
        </w:tc>
        <w:tc>
          <w:tcPr>
            <w:tcW w:w="709" w:type="dxa"/>
            <w:tcBorders>
              <w:top w:val="nil"/>
              <w:left w:val="nil"/>
              <w:bottom w:val="nil"/>
              <w:right w:val="nil"/>
            </w:tcBorders>
            <w:vAlign w:val="bottom"/>
          </w:tcPr>
          <w:p w:rsidRPr="002F6734" w:rsidR="002A49EF" w:rsidP="002A49EF" w:rsidRDefault="002A49EF" w14:paraId="564B8525"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16</w:t>
            </w:r>
          </w:p>
        </w:tc>
        <w:tc>
          <w:tcPr>
            <w:tcW w:w="1134" w:type="dxa"/>
            <w:tcBorders>
              <w:top w:val="nil"/>
              <w:left w:val="nil"/>
              <w:bottom w:val="nil"/>
              <w:right w:val="nil"/>
            </w:tcBorders>
            <w:shd w:val="clear" w:color="auto" w:fill="auto"/>
            <w:noWrap/>
            <w:vAlign w:val="bottom"/>
          </w:tcPr>
          <w:p w:rsidRPr="002F6734" w:rsidR="002A49EF" w:rsidP="002A49EF" w:rsidRDefault="002A49EF" w14:paraId="2A3FC4E5"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38.278</w:t>
            </w:r>
          </w:p>
        </w:tc>
        <w:tc>
          <w:tcPr>
            <w:tcW w:w="1417" w:type="dxa"/>
            <w:tcBorders>
              <w:top w:val="nil"/>
              <w:left w:val="nil"/>
              <w:bottom w:val="nil"/>
              <w:right w:val="nil"/>
            </w:tcBorders>
            <w:shd w:val="clear" w:color="auto" w:fill="auto"/>
            <w:noWrap/>
            <w:vAlign w:val="bottom"/>
          </w:tcPr>
          <w:p w:rsidRPr="002F6734" w:rsidR="002A49EF" w:rsidP="002A49EF" w:rsidRDefault="002A49EF" w14:paraId="6B71409B"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2.392</w:t>
            </w:r>
          </w:p>
        </w:tc>
        <w:tc>
          <w:tcPr>
            <w:tcW w:w="1701" w:type="dxa"/>
            <w:tcBorders>
              <w:top w:val="nil"/>
              <w:left w:val="nil"/>
              <w:bottom w:val="nil"/>
              <w:right w:val="nil"/>
            </w:tcBorders>
            <w:shd w:val="clear" w:color="auto" w:fill="auto"/>
            <w:noWrap/>
            <w:vAlign w:val="bottom"/>
          </w:tcPr>
          <w:p w:rsidRPr="002F6734" w:rsidR="002A49EF" w:rsidP="002A49EF" w:rsidRDefault="002A49EF" w14:paraId="72C87C15"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14.52</w:t>
            </w:r>
          </w:p>
        </w:tc>
        <w:tc>
          <w:tcPr>
            <w:tcW w:w="1701" w:type="dxa"/>
            <w:tcBorders>
              <w:top w:val="nil"/>
              <w:left w:val="nil"/>
              <w:bottom w:val="nil"/>
              <w:right w:val="nil"/>
            </w:tcBorders>
            <w:shd w:val="clear" w:color="auto" w:fill="auto"/>
            <w:noWrap/>
            <w:vAlign w:val="bottom"/>
          </w:tcPr>
          <w:p w:rsidRPr="002F6734" w:rsidR="002A49EF" w:rsidP="002A49EF" w:rsidRDefault="002A49EF" w14:paraId="104D228D"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&lt; 0.0005</w:t>
            </w:r>
          </w:p>
        </w:tc>
      </w:tr>
      <w:tr w:rsidRPr="002F6734" w:rsidR="002A49EF" w:rsidTr="002A49EF" w14:paraId="65AC96CD" w14:textId="77777777">
        <w:trPr>
          <w:trHeight w:val="315"/>
        </w:trPr>
        <w:tc>
          <w:tcPr>
            <w:tcW w:w="1433" w:type="dxa"/>
            <w:tcBorders>
              <w:top w:val="nil"/>
              <w:left w:val="nil"/>
              <w:bottom w:val="nil"/>
              <w:right w:val="nil"/>
            </w:tcBorders>
            <w:shd w:val="clear" w:color="auto" w:fill="auto"/>
            <w:noWrap/>
            <w:vAlign w:val="bottom"/>
          </w:tcPr>
          <w:p w:rsidRPr="002F6734" w:rsidR="002A49EF" w:rsidP="002A49EF" w:rsidRDefault="002A49EF" w14:paraId="170C6C4A" w14:textId="77777777">
            <w:pPr>
              <w:spacing w:after="0" w:line="240" w:lineRule="auto"/>
              <w:jc w:val="center"/>
              <w:rPr>
                <w:rFonts w:ascii="Times New Roman" w:hAnsi="Times New Roman" w:eastAsia="Times New Roman" w:cs="Times New Roman"/>
                <w:color w:val="000000"/>
                <w:sz w:val="20"/>
                <w:szCs w:val="20"/>
                <w:lang w:eastAsia="en-CA"/>
              </w:rPr>
            </w:pPr>
            <m:oMath>
              <m:sSup>
                <m:sSupPr>
                  <m:ctrlPr>
                    <w:rPr>
                      <w:rFonts w:ascii="Cambria Math" w:hAnsi="Cambria Math" w:cs="Times New Roman"/>
                      <w:i/>
                      <w:sz w:val="24"/>
                      <w:szCs w:val="24"/>
                    </w:rPr>
                  </m:ctrlPr>
                </m:sSupPr>
                <m:e>
                  <m:r>
                    <w:rPr>
                      <w:rFonts w:ascii="Cambria Math" w:hAnsi="Cambria Math" w:cs="Times New Roman"/>
                      <w:sz w:val="24"/>
                      <w:szCs w:val="24"/>
                    </w:rPr>
                    <m:t>δ</m:t>
                  </m:r>
                </m:e>
                <m:sup>
                  <m:r>
                    <w:rPr>
                      <w:rFonts w:ascii="Cambria Math" w:hAnsi="Cambria Math" w:cs="Times New Roman"/>
                      <w:sz w:val="24"/>
                      <w:szCs w:val="24"/>
                    </w:rPr>
                    <m:t>13</m:t>
                  </m:r>
                </m:sup>
              </m:sSup>
            </m:oMath>
            <w:r w:rsidRPr="00CF6786">
              <w:rPr>
                <w:rFonts w:ascii="Times New Roman" w:hAnsi="Times New Roman" w:cs="Times New Roman" w:eastAsiaTheme="minorEastAsia"/>
                <w:sz w:val="24"/>
                <w:szCs w:val="24"/>
              </w:rPr>
              <w:t>C</w:t>
            </w:r>
          </w:p>
        </w:tc>
        <w:tc>
          <w:tcPr>
            <w:tcW w:w="2693" w:type="dxa"/>
            <w:tcBorders>
              <w:top w:val="nil"/>
              <w:left w:val="nil"/>
              <w:bottom w:val="nil"/>
              <w:right w:val="nil"/>
            </w:tcBorders>
            <w:shd w:val="clear" w:color="auto" w:fill="auto"/>
            <w:noWrap/>
            <w:vAlign w:val="bottom"/>
          </w:tcPr>
          <w:p w:rsidRPr="002F6734" w:rsidR="002A49EF" w:rsidP="002A49EF" w:rsidRDefault="002A49EF" w14:paraId="52A31D70"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Within Groups</w:t>
            </w:r>
          </w:p>
        </w:tc>
        <w:tc>
          <w:tcPr>
            <w:tcW w:w="709" w:type="dxa"/>
            <w:tcBorders>
              <w:top w:val="nil"/>
              <w:left w:val="nil"/>
              <w:bottom w:val="nil"/>
              <w:right w:val="nil"/>
            </w:tcBorders>
            <w:vAlign w:val="bottom"/>
          </w:tcPr>
          <w:p w:rsidRPr="002F6734" w:rsidR="002A49EF" w:rsidP="002A49EF" w:rsidRDefault="002A49EF" w14:paraId="56AD2143"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426</w:t>
            </w:r>
          </w:p>
        </w:tc>
        <w:tc>
          <w:tcPr>
            <w:tcW w:w="1134" w:type="dxa"/>
            <w:tcBorders>
              <w:top w:val="nil"/>
              <w:left w:val="nil"/>
              <w:bottom w:val="nil"/>
              <w:right w:val="nil"/>
            </w:tcBorders>
            <w:shd w:val="clear" w:color="auto" w:fill="auto"/>
            <w:noWrap/>
            <w:vAlign w:val="bottom"/>
          </w:tcPr>
          <w:p w:rsidRPr="002F6734" w:rsidR="002A49EF" w:rsidP="002A49EF" w:rsidRDefault="002A49EF" w14:paraId="4AE1DD6F"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70.200</w:t>
            </w:r>
          </w:p>
        </w:tc>
        <w:tc>
          <w:tcPr>
            <w:tcW w:w="1417" w:type="dxa"/>
            <w:tcBorders>
              <w:top w:val="nil"/>
              <w:left w:val="nil"/>
              <w:bottom w:val="nil"/>
              <w:right w:val="nil"/>
            </w:tcBorders>
            <w:shd w:val="clear" w:color="auto" w:fill="auto"/>
            <w:noWrap/>
            <w:vAlign w:val="bottom"/>
          </w:tcPr>
          <w:p w:rsidRPr="002F6734" w:rsidR="002A49EF" w:rsidP="002A49EF" w:rsidRDefault="002A49EF" w14:paraId="55F8B9D9"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0.165</w:t>
            </w:r>
          </w:p>
        </w:tc>
        <w:tc>
          <w:tcPr>
            <w:tcW w:w="1701" w:type="dxa"/>
            <w:tcBorders>
              <w:top w:val="nil"/>
              <w:left w:val="nil"/>
              <w:bottom w:val="nil"/>
              <w:right w:val="nil"/>
            </w:tcBorders>
            <w:shd w:val="clear" w:color="auto" w:fill="auto"/>
            <w:noWrap/>
            <w:vAlign w:val="bottom"/>
          </w:tcPr>
          <w:p w:rsidRPr="002F6734" w:rsidR="002A49EF" w:rsidP="002A49EF" w:rsidRDefault="002A49EF" w14:paraId="41FEA175" w14:textId="77777777">
            <w:pPr>
              <w:spacing w:after="0" w:line="240" w:lineRule="auto"/>
              <w:jc w:val="center"/>
              <w:rPr>
                <w:rFonts w:ascii="Times New Roman" w:hAnsi="Times New Roman" w:eastAsia="Times New Roman" w:cs="Times New Roman"/>
                <w:color w:val="000000"/>
                <w:sz w:val="20"/>
                <w:szCs w:val="20"/>
                <w:lang w:eastAsia="en-CA"/>
              </w:rPr>
            </w:pPr>
          </w:p>
        </w:tc>
        <w:tc>
          <w:tcPr>
            <w:tcW w:w="1701" w:type="dxa"/>
            <w:tcBorders>
              <w:top w:val="nil"/>
              <w:left w:val="nil"/>
              <w:bottom w:val="nil"/>
              <w:right w:val="nil"/>
            </w:tcBorders>
            <w:shd w:val="clear" w:color="auto" w:fill="auto"/>
            <w:noWrap/>
            <w:vAlign w:val="bottom"/>
          </w:tcPr>
          <w:p w:rsidRPr="002F6734" w:rsidR="002A49EF" w:rsidP="002A49EF" w:rsidRDefault="002A49EF" w14:paraId="6084E75C" w14:textId="77777777">
            <w:pPr>
              <w:spacing w:after="0" w:line="240" w:lineRule="auto"/>
              <w:jc w:val="center"/>
              <w:rPr>
                <w:rFonts w:ascii="Times New Roman" w:hAnsi="Times New Roman" w:eastAsia="Times New Roman" w:cs="Times New Roman"/>
                <w:color w:val="000000"/>
                <w:sz w:val="20"/>
                <w:szCs w:val="20"/>
                <w:lang w:eastAsia="en-CA"/>
              </w:rPr>
            </w:pPr>
          </w:p>
        </w:tc>
      </w:tr>
      <w:tr w:rsidRPr="002F6734" w:rsidR="002A49EF" w:rsidTr="002A49EF" w14:paraId="668E69B7" w14:textId="77777777">
        <w:trPr>
          <w:trHeight w:val="315"/>
        </w:trPr>
        <w:tc>
          <w:tcPr>
            <w:tcW w:w="1433" w:type="dxa"/>
            <w:tcBorders>
              <w:top w:val="nil"/>
              <w:left w:val="nil"/>
              <w:bottom w:val="single" w:color="auto" w:sz="4" w:space="0"/>
              <w:right w:val="nil"/>
            </w:tcBorders>
            <w:shd w:val="clear" w:color="auto" w:fill="auto"/>
            <w:noWrap/>
            <w:vAlign w:val="bottom"/>
          </w:tcPr>
          <w:p w:rsidRPr="002F6734" w:rsidR="002A49EF" w:rsidP="002A49EF" w:rsidRDefault="002A49EF" w14:paraId="29222345" w14:textId="77777777">
            <w:pPr>
              <w:spacing w:after="0" w:line="240" w:lineRule="auto"/>
              <w:jc w:val="center"/>
              <w:rPr>
                <w:rFonts w:ascii="Times New Roman" w:hAnsi="Times New Roman" w:eastAsia="Times New Roman" w:cs="Times New Roman"/>
                <w:color w:val="000000"/>
                <w:sz w:val="20"/>
                <w:szCs w:val="20"/>
                <w:lang w:eastAsia="en-CA"/>
              </w:rPr>
            </w:pPr>
          </w:p>
        </w:tc>
        <w:tc>
          <w:tcPr>
            <w:tcW w:w="2693" w:type="dxa"/>
            <w:tcBorders>
              <w:top w:val="nil"/>
              <w:left w:val="nil"/>
              <w:bottom w:val="single" w:color="auto" w:sz="4" w:space="0"/>
              <w:right w:val="nil"/>
            </w:tcBorders>
            <w:shd w:val="clear" w:color="auto" w:fill="auto"/>
            <w:noWrap/>
            <w:vAlign w:val="bottom"/>
          </w:tcPr>
          <w:p w:rsidRPr="002F6734" w:rsidR="002A49EF" w:rsidP="002A49EF" w:rsidRDefault="002A49EF" w14:paraId="1DAFDE04"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Total</w:t>
            </w:r>
          </w:p>
        </w:tc>
        <w:tc>
          <w:tcPr>
            <w:tcW w:w="709" w:type="dxa"/>
            <w:tcBorders>
              <w:top w:val="nil"/>
              <w:left w:val="nil"/>
              <w:bottom w:val="single" w:color="auto" w:sz="4" w:space="0"/>
              <w:right w:val="nil"/>
            </w:tcBorders>
            <w:vAlign w:val="bottom"/>
          </w:tcPr>
          <w:p w:rsidRPr="002F6734" w:rsidR="002A49EF" w:rsidP="002A49EF" w:rsidRDefault="002A49EF" w14:paraId="7EE51205"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442</w:t>
            </w:r>
          </w:p>
        </w:tc>
        <w:tc>
          <w:tcPr>
            <w:tcW w:w="1134" w:type="dxa"/>
            <w:tcBorders>
              <w:top w:val="nil"/>
              <w:left w:val="nil"/>
              <w:bottom w:val="single" w:color="auto" w:sz="4" w:space="0"/>
              <w:right w:val="nil"/>
            </w:tcBorders>
            <w:shd w:val="clear" w:color="auto" w:fill="auto"/>
            <w:noWrap/>
            <w:vAlign w:val="bottom"/>
          </w:tcPr>
          <w:p w:rsidRPr="002F6734" w:rsidR="002A49EF" w:rsidP="002A49EF" w:rsidRDefault="002A49EF" w14:paraId="34F15077"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108.478</w:t>
            </w:r>
          </w:p>
        </w:tc>
        <w:tc>
          <w:tcPr>
            <w:tcW w:w="1417" w:type="dxa"/>
            <w:tcBorders>
              <w:top w:val="nil"/>
              <w:left w:val="nil"/>
              <w:bottom w:val="single" w:color="auto" w:sz="4" w:space="0"/>
              <w:right w:val="nil"/>
            </w:tcBorders>
            <w:shd w:val="clear" w:color="auto" w:fill="auto"/>
            <w:noWrap/>
            <w:vAlign w:val="bottom"/>
          </w:tcPr>
          <w:p w:rsidRPr="002F6734" w:rsidR="002A49EF" w:rsidP="002A49EF" w:rsidRDefault="002A49EF" w14:paraId="28A8A871" w14:textId="77777777">
            <w:pPr>
              <w:spacing w:after="0" w:line="240" w:lineRule="auto"/>
              <w:jc w:val="center"/>
              <w:rPr>
                <w:rFonts w:ascii="Times New Roman" w:hAnsi="Times New Roman" w:eastAsia="Times New Roman" w:cs="Times New Roman"/>
                <w:color w:val="000000"/>
                <w:sz w:val="20"/>
                <w:szCs w:val="20"/>
                <w:lang w:eastAsia="en-CA"/>
              </w:rPr>
            </w:pPr>
          </w:p>
        </w:tc>
        <w:tc>
          <w:tcPr>
            <w:tcW w:w="1701" w:type="dxa"/>
            <w:tcBorders>
              <w:top w:val="nil"/>
              <w:left w:val="nil"/>
              <w:bottom w:val="single" w:color="auto" w:sz="4" w:space="0"/>
              <w:right w:val="nil"/>
            </w:tcBorders>
            <w:shd w:val="clear" w:color="auto" w:fill="auto"/>
            <w:noWrap/>
            <w:vAlign w:val="bottom"/>
          </w:tcPr>
          <w:p w:rsidRPr="002F6734" w:rsidR="002A49EF" w:rsidP="002A49EF" w:rsidRDefault="002A49EF" w14:paraId="6952CE44" w14:textId="77777777">
            <w:pPr>
              <w:spacing w:after="0" w:line="240" w:lineRule="auto"/>
              <w:jc w:val="center"/>
              <w:rPr>
                <w:rFonts w:ascii="Times New Roman" w:hAnsi="Times New Roman" w:eastAsia="Times New Roman" w:cs="Times New Roman"/>
                <w:color w:val="000000"/>
                <w:sz w:val="20"/>
                <w:szCs w:val="20"/>
                <w:lang w:eastAsia="en-CA"/>
              </w:rPr>
            </w:pPr>
          </w:p>
        </w:tc>
        <w:tc>
          <w:tcPr>
            <w:tcW w:w="1701" w:type="dxa"/>
            <w:tcBorders>
              <w:top w:val="nil"/>
              <w:left w:val="nil"/>
              <w:bottom w:val="single" w:color="auto" w:sz="4" w:space="0"/>
              <w:right w:val="nil"/>
            </w:tcBorders>
            <w:shd w:val="clear" w:color="auto" w:fill="auto"/>
            <w:noWrap/>
            <w:vAlign w:val="bottom"/>
          </w:tcPr>
          <w:p w:rsidRPr="002F6734" w:rsidR="002A49EF" w:rsidP="002A49EF" w:rsidRDefault="002A49EF" w14:paraId="28BFF107" w14:textId="77777777">
            <w:pPr>
              <w:spacing w:after="0" w:line="240" w:lineRule="auto"/>
              <w:jc w:val="center"/>
              <w:rPr>
                <w:rFonts w:ascii="Times New Roman" w:hAnsi="Times New Roman" w:eastAsia="Times New Roman" w:cs="Times New Roman"/>
                <w:color w:val="000000"/>
                <w:sz w:val="20"/>
                <w:szCs w:val="20"/>
                <w:lang w:eastAsia="en-CA"/>
              </w:rPr>
            </w:pPr>
          </w:p>
        </w:tc>
      </w:tr>
      <w:tr w:rsidRPr="002F6734" w:rsidR="002A49EF" w:rsidTr="002A49EF" w14:paraId="56A09F55" w14:textId="77777777">
        <w:trPr>
          <w:trHeight w:val="300"/>
        </w:trPr>
        <w:tc>
          <w:tcPr>
            <w:tcW w:w="1433" w:type="dxa"/>
            <w:tcBorders>
              <w:top w:val="single" w:color="auto" w:sz="4" w:space="0"/>
              <w:left w:val="nil"/>
              <w:right w:val="nil"/>
            </w:tcBorders>
            <w:shd w:val="clear" w:color="auto" w:fill="auto"/>
            <w:noWrap/>
            <w:vAlign w:val="bottom"/>
          </w:tcPr>
          <w:p w:rsidRPr="002F6734" w:rsidR="002A49EF" w:rsidP="002A49EF" w:rsidRDefault="002A49EF" w14:paraId="007A78F6" w14:textId="77777777">
            <w:pPr>
              <w:spacing w:after="0" w:line="240" w:lineRule="auto"/>
              <w:jc w:val="center"/>
              <w:rPr>
                <w:rFonts w:ascii="Times New Roman" w:hAnsi="Times New Roman" w:eastAsia="Times New Roman" w:cs="Times New Roman"/>
                <w:color w:val="000000"/>
                <w:sz w:val="20"/>
                <w:szCs w:val="20"/>
                <w:lang w:eastAsia="en-CA"/>
              </w:rPr>
            </w:pPr>
          </w:p>
        </w:tc>
        <w:tc>
          <w:tcPr>
            <w:tcW w:w="2693" w:type="dxa"/>
            <w:tcBorders>
              <w:top w:val="single" w:color="auto" w:sz="4" w:space="0"/>
              <w:left w:val="nil"/>
              <w:right w:val="nil"/>
            </w:tcBorders>
            <w:shd w:val="clear" w:color="auto" w:fill="auto"/>
            <w:noWrap/>
            <w:vAlign w:val="bottom"/>
          </w:tcPr>
          <w:p w:rsidRPr="002F6734" w:rsidR="002A49EF" w:rsidP="002A49EF" w:rsidRDefault="002A49EF" w14:paraId="757F22EC"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Between Groups</w:t>
            </w:r>
          </w:p>
        </w:tc>
        <w:tc>
          <w:tcPr>
            <w:tcW w:w="709" w:type="dxa"/>
            <w:tcBorders>
              <w:top w:val="single" w:color="auto" w:sz="4" w:space="0"/>
              <w:left w:val="nil"/>
              <w:right w:val="nil"/>
            </w:tcBorders>
            <w:vAlign w:val="bottom"/>
          </w:tcPr>
          <w:p w:rsidRPr="002F6734" w:rsidR="002A49EF" w:rsidP="002A49EF" w:rsidRDefault="002A49EF" w14:paraId="296BA25C"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16</w:t>
            </w:r>
          </w:p>
        </w:tc>
        <w:tc>
          <w:tcPr>
            <w:tcW w:w="1134" w:type="dxa"/>
            <w:tcBorders>
              <w:top w:val="single" w:color="auto" w:sz="4" w:space="0"/>
              <w:left w:val="nil"/>
              <w:right w:val="nil"/>
            </w:tcBorders>
            <w:shd w:val="clear" w:color="auto" w:fill="auto"/>
            <w:noWrap/>
            <w:vAlign w:val="bottom"/>
          </w:tcPr>
          <w:p w:rsidRPr="002F6734" w:rsidR="002A49EF" w:rsidP="002A49EF" w:rsidRDefault="002A49EF" w14:paraId="214074B9"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74.490</w:t>
            </w:r>
          </w:p>
        </w:tc>
        <w:tc>
          <w:tcPr>
            <w:tcW w:w="1417" w:type="dxa"/>
            <w:tcBorders>
              <w:top w:val="single" w:color="auto" w:sz="4" w:space="0"/>
              <w:left w:val="nil"/>
              <w:right w:val="nil"/>
            </w:tcBorders>
            <w:shd w:val="clear" w:color="auto" w:fill="auto"/>
            <w:noWrap/>
            <w:vAlign w:val="bottom"/>
          </w:tcPr>
          <w:p w:rsidRPr="002F6734" w:rsidR="002A49EF" w:rsidP="002A49EF" w:rsidRDefault="002A49EF" w14:paraId="40CA93C1"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4.656</w:t>
            </w:r>
          </w:p>
        </w:tc>
        <w:tc>
          <w:tcPr>
            <w:tcW w:w="1701" w:type="dxa"/>
            <w:tcBorders>
              <w:top w:val="single" w:color="auto" w:sz="4" w:space="0"/>
              <w:left w:val="nil"/>
              <w:right w:val="nil"/>
            </w:tcBorders>
            <w:shd w:val="clear" w:color="auto" w:fill="auto"/>
            <w:noWrap/>
            <w:vAlign w:val="bottom"/>
          </w:tcPr>
          <w:p w:rsidRPr="002F6734" w:rsidR="002A49EF" w:rsidP="002A49EF" w:rsidRDefault="002A49EF" w14:paraId="369335F2"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19.48</w:t>
            </w:r>
          </w:p>
        </w:tc>
        <w:tc>
          <w:tcPr>
            <w:tcW w:w="1701" w:type="dxa"/>
            <w:tcBorders>
              <w:top w:val="single" w:color="auto" w:sz="4" w:space="0"/>
              <w:left w:val="nil"/>
              <w:right w:val="nil"/>
            </w:tcBorders>
            <w:shd w:val="clear" w:color="auto" w:fill="auto"/>
            <w:noWrap/>
            <w:vAlign w:val="bottom"/>
          </w:tcPr>
          <w:p w:rsidRPr="002F6734" w:rsidR="002A49EF" w:rsidP="002A49EF" w:rsidRDefault="002A49EF" w14:paraId="48894ECB"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&lt; 0.0005</w:t>
            </w:r>
          </w:p>
        </w:tc>
      </w:tr>
      <w:tr w:rsidRPr="002F6734" w:rsidR="002A49EF" w:rsidTr="002A49EF" w14:paraId="3EA529ED" w14:textId="77777777">
        <w:trPr>
          <w:trHeight w:val="285"/>
        </w:trPr>
        <w:tc>
          <w:tcPr>
            <w:tcW w:w="1433" w:type="dxa"/>
            <w:tcBorders>
              <w:top w:val="nil"/>
              <w:left w:val="nil"/>
              <w:right w:val="nil"/>
            </w:tcBorders>
            <w:shd w:val="clear" w:color="auto" w:fill="auto"/>
            <w:noWrap/>
            <w:vAlign w:val="bottom"/>
          </w:tcPr>
          <w:p w:rsidRPr="002F6734" w:rsidR="002A49EF" w:rsidP="002A49EF" w:rsidRDefault="002A49EF" w14:paraId="6B0D54B2" w14:textId="77777777">
            <w:pPr>
              <w:spacing w:after="0" w:line="240" w:lineRule="auto"/>
              <w:jc w:val="center"/>
              <w:rPr>
                <w:rFonts w:ascii="Times New Roman" w:hAnsi="Times New Roman" w:eastAsia="Times New Roman" w:cs="Times New Roman"/>
                <w:color w:val="000000"/>
                <w:sz w:val="20"/>
                <w:szCs w:val="20"/>
                <w:lang w:eastAsia="en-CA"/>
              </w:rPr>
            </w:pPr>
            <m:oMath>
              <m:sSup>
                <m:sSupPr>
                  <m:ctrlPr>
                    <w:rPr>
                      <w:rFonts w:ascii="Cambria Math" w:hAnsi="Cambria Math" w:cs="Times New Roman" w:eastAsiaTheme="minorEastAsia"/>
                      <w:i/>
                      <w:sz w:val="24"/>
                      <w:szCs w:val="24"/>
                    </w:rPr>
                  </m:ctrlPr>
                </m:sSupPr>
                <m:e>
                  <m:r>
                    <w:rPr>
                      <w:rFonts w:ascii="Cambria Math" w:hAnsi="Cambria Math" w:cs="Times New Roman" w:eastAsiaTheme="minorEastAsia"/>
                      <w:sz w:val="24"/>
                      <w:szCs w:val="24"/>
                    </w:rPr>
                    <m:t>δ</m:t>
                  </m:r>
                </m:e>
                <m:sup>
                  <m:r>
                    <w:rPr>
                      <w:rFonts w:ascii="Cambria Math" w:hAnsi="Cambria Math" w:cs="Times New Roman" w:eastAsiaTheme="minorEastAsia"/>
                      <w:sz w:val="24"/>
                      <w:szCs w:val="24"/>
                    </w:rPr>
                    <m:t>15</m:t>
                  </m:r>
                </m:sup>
              </m:sSup>
            </m:oMath>
            <w:r>
              <w:rPr>
                <w:rFonts w:ascii="Times New Roman" w:hAnsi="Times New Roman" w:eastAsia="Times New Roman" w:cs="Times New Roman"/>
                <w:sz w:val="24"/>
                <w:szCs w:val="24"/>
              </w:rPr>
              <w:t>N</w:t>
            </w:r>
          </w:p>
        </w:tc>
        <w:tc>
          <w:tcPr>
            <w:tcW w:w="2693" w:type="dxa"/>
            <w:tcBorders>
              <w:top w:val="nil"/>
              <w:left w:val="nil"/>
              <w:right w:val="nil"/>
            </w:tcBorders>
            <w:shd w:val="clear" w:color="auto" w:fill="auto"/>
            <w:noWrap/>
            <w:vAlign w:val="bottom"/>
          </w:tcPr>
          <w:p w:rsidRPr="002F6734" w:rsidR="002A49EF" w:rsidP="002A49EF" w:rsidRDefault="002A49EF" w14:paraId="7977222D"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Within Groups</w:t>
            </w:r>
          </w:p>
        </w:tc>
        <w:tc>
          <w:tcPr>
            <w:tcW w:w="709" w:type="dxa"/>
            <w:tcBorders>
              <w:top w:val="nil"/>
              <w:left w:val="nil"/>
              <w:right w:val="nil"/>
            </w:tcBorders>
            <w:vAlign w:val="bottom"/>
          </w:tcPr>
          <w:p w:rsidRPr="002F6734" w:rsidR="002A49EF" w:rsidP="002A49EF" w:rsidRDefault="002A49EF" w14:paraId="6A671FBE"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426</w:t>
            </w:r>
          </w:p>
        </w:tc>
        <w:tc>
          <w:tcPr>
            <w:tcW w:w="1134" w:type="dxa"/>
            <w:tcBorders>
              <w:top w:val="nil"/>
              <w:left w:val="nil"/>
              <w:right w:val="nil"/>
            </w:tcBorders>
            <w:shd w:val="clear" w:color="auto" w:fill="auto"/>
            <w:noWrap/>
            <w:vAlign w:val="bottom"/>
          </w:tcPr>
          <w:p w:rsidRPr="002F6734" w:rsidR="002A49EF" w:rsidP="002A49EF" w:rsidRDefault="002A49EF" w14:paraId="11399E8F"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101.823</w:t>
            </w:r>
          </w:p>
        </w:tc>
        <w:tc>
          <w:tcPr>
            <w:tcW w:w="1417" w:type="dxa"/>
            <w:tcBorders>
              <w:top w:val="nil"/>
              <w:left w:val="nil"/>
              <w:right w:val="nil"/>
            </w:tcBorders>
            <w:shd w:val="clear" w:color="auto" w:fill="auto"/>
            <w:noWrap/>
            <w:vAlign w:val="bottom"/>
          </w:tcPr>
          <w:p w:rsidRPr="002F6734" w:rsidR="002A49EF" w:rsidP="002A49EF" w:rsidRDefault="002A49EF" w14:paraId="6A8481F4"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0.239</w:t>
            </w:r>
          </w:p>
        </w:tc>
        <w:tc>
          <w:tcPr>
            <w:tcW w:w="1701" w:type="dxa"/>
            <w:tcBorders>
              <w:top w:val="nil"/>
              <w:left w:val="nil"/>
              <w:right w:val="nil"/>
            </w:tcBorders>
            <w:shd w:val="clear" w:color="auto" w:fill="auto"/>
            <w:noWrap/>
            <w:vAlign w:val="bottom"/>
          </w:tcPr>
          <w:p w:rsidRPr="002F6734" w:rsidR="002A49EF" w:rsidP="002A49EF" w:rsidRDefault="002A49EF" w14:paraId="787A5BB5" w14:textId="77777777">
            <w:pPr>
              <w:spacing w:after="0" w:line="240" w:lineRule="auto"/>
              <w:jc w:val="center"/>
              <w:rPr>
                <w:rFonts w:ascii="Times New Roman" w:hAnsi="Times New Roman" w:eastAsia="Times New Roman" w:cs="Times New Roman"/>
                <w:color w:val="000000"/>
                <w:sz w:val="20"/>
                <w:szCs w:val="20"/>
                <w:lang w:eastAsia="en-CA"/>
              </w:rPr>
            </w:pPr>
          </w:p>
        </w:tc>
        <w:tc>
          <w:tcPr>
            <w:tcW w:w="1701" w:type="dxa"/>
            <w:tcBorders>
              <w:top w:val="nil"/>
              <w:left w:val="nil"/>
              <w:right w:val="nil"/>
            </w:tcBorders>
            <w:shd w:val="clear" w:color="auto" w:fill="auto"/>
            <w:noWrap/>
            <w:vAlign w:val="bottom"/>
          </w:tcPr>
          <w:p w:rsidRPr="002F6734" w:rsidR="002A49EF" w:rsidP="002A49EF" w:rsidRDefault="002A49EF" w14:paraId="091D2871" w14:textId="77777777">
            <w:pPr>
              <w:spacing w:after="0" w:line="240" w:lineRule="auto"/>
              <w:jc w:val="center"/>
              <w:rPr>
                <w:rFonts w:ascii="Times New Roman" w:hAnsi="Times New Roman" w:eastAsia="Times New Roman" w:cs="Times New Roman"/>
                <w:color w:val="000000"/>
                <w:sz w:val="20"/>
                <w:szCs w:val="20"/>
                <w:lang w:eastAsia="en-CA"/>
              </w:rPr>
            </w:pPr>
          </w:p>
        </w:tc>
      </w:tr>
      <w:tr w:rsidRPr="002F6734" w:rsidR="002A49EF" w:rsidTr="002A49EF" w14:paraId="0ED43CF3" w14:textId="77777777">
        <w:trPr>
          <w:trHeight w:val="285"/>
        </w:trPr>
        <w:tc>
          <w:tcPr>
            <w:tcW w:w="1433" w:type="dxa"/>
            <w:tcBorders>
              <w:top w:val="nil"/>
              <w:left w:val="nil"/>
              <w:bottom w:val="single" w:color="auto" w:sz="4" w:space="0"/>
              <w:right w:val="nil"/>
            </w:tcBorders>
            <w:shd w:val="clear" w:color="auto" w:fill="auto"/>
            <w:noWrap/>
            <w:vAlign w:val="bottom"/>
          </w:tcPr>
          <w:p w:rsidRPr="002F6734" w:rsidR="002A49EF" w:rsidP="002A49EF" w:rsidRDefault="002A49EF" w14:paraId="61464FBF" w14:textId="77777777">
            <w:pPr>
              <w:spacing w:after="0" w:line="240" w:lineRule="auto"/>
              <w:jc w:val="center"/>
              <w:rPr>
                <w:rFonts w:ascii="Times New Roman" w:hAnsi="Times New Roman" w:eastAsia="Times New Roman" w:cs="Times New Roman"/>
                <w:color w:val="000000"/>
                <w:sz w:val="20"/>
                <w:szCs w:val="20"/>
                <w:lang w:eastAsia="en-CA"/>
              </w:rPr>
            </w:pPr>
          </w:p>
        </w:tc>
        <w:tc>
          <w:tcPr>
            <w:tcW w:w="2693" w:type="dxa"/>
            <w:tcBorders>
              <w:top w:val="nil"/>
              <w:left w:val="nil"/>
              <w:bottom w:val="single" w:color="auto" w:sz="4" w:space="0"/>
              <w:right w:val="nil"/>
            </w:tcBorders>
            <w:shd w:val="clear" w:color="auto" w:fill="auto"/>
            <w:noWrap/>
            <w:vAlign w:val="bottom"/>
          </w:tcPr>
          <w:p w:rsidRPr="002F6734" w:rsidR="002A49EF" w:rsidP="002A49EF" w:rsidRDefault="002A49EF" w14:paraId="616E4CBE"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Total</w:t>
            </w:r>
          </w:p>
        </w:tc>
        <w:tc>
          <w:tcPr>
            <w:tcW w:w="709" w:type="dxa"/>
            <w:tcBorders>
              <w:top w:val="nil"/>
              <w:left w:val="nil"/>
              <w:bottom w:val="single" w:color="auto" w:sz="4" w:space="0"/>
              <w:right w:val="nil"/>
            </w:tcBorders>
            <w:vAlign w:val="bottom"/>
          </w:tcPr>
          <w:p w:rsidRPr="002F6734" w:rsidR="002A49EF" w:rsidP="002A49EF" w:rsidRDefault="002A49EF" w14:paraId="5F83069D"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442</w:t>
            </w:r>
          </w:p>
        </w:tc>
        <w:tc>
          <w:tcPr>
            <w:tcW w:w="1134" w:type="dxa"/>
            <w:tcBorders>
              <w:top w:val="nil"/>
              <w:left w:val="nil"/>
              <w:bottom w:val="single" w:color="auto" w:sz="4" w:space="0"/>
              <w:right w:val="nil"/>
            </w:tcBorders>
            <w:shd w:val="clear" w:color="auto" w:fill="auto"/>
            <w:noWrap/>
            <w:vAlign w:val="bottom"/>
          </w:tcPr>
          <w:p w:rsidRPr="002F6734" w:rsidR="002A49EF" w:rsidP="002A49EF" w:rsidRDefault="002A49EF" w14:paraId="40A19CF6" w14:textId="77777777">
            <w:pPr>
              <w:spacing w:after="0" w:line="240" w:lineRule="auto"/>
              <w:jc w:val="center"/>
              <w:rPr>
                <w:rFonts w:ascii="Times New Roman" w:hAnsi="Times New Roman" w:eastAsia="Times New Roman" w:cs="Times New Roman"/>
                <w:color w:val="000000"/>
                <w:sz w:val="20"/>
                <w:szCs w:val="20"/>
                <w:lang w:eastAsia="en-CA"/>
              </w:rPr>
            </w:pPr>
            <w:r>
              <w:rPr>
                <w:rFonts w:ascii="Times New Roman" w:hAnsi="Times New Roman" w:eastAsia="Times New Roman" w:cs="Times New Roman"/>
                <w:color w:val="000000"/>
                <w:sz w:val="20"/>
                <w:szCs w:val="20"/>
                <w:lang w:eastAsia="en-CA"/>
              </w:rPr>
              <w:t>176.313</w:t>
            </w:r>
          </w:p>
        </w:tc>
        <w:tc>
          <w:tcPr>
            <w:tcW w:w="1417" w:type="dxa"/>
            <w:tcBorders>
              <w:top w:val="nil"/>
              <w:left w:val="nil"/>
              <w:bottom w:val="single" w:color="auto" w:sz="4" w:space="0"/>
              <w:right w:val="nil"/>
            </w:tcBorders>
            <w:shd w:val="clear" w:color="auto" w:fill="auto"/>
            <w:noWrap/>
            <w:vAlign w:val="bottom"/>
          </w:tcPr>
          <w:p w:rsidRPr="002F6734" w:rsidR="002A49EF" w:rsidP="002A49EF" w:rsidRDefault="002A49EF" w14:paraId="130F60BD" w14:textId="77777777">
            <w:pPr>
              <w:spacing w:after="0" w:line="240" w:lineRule="auto"/>
              <w:jc w:val="center"/>
              <w:rPr>
                <w:rFonts w:ascii="Times New Roman" w:hAnsi="Times New Roman" w:eastAsia="Times New Roman" w:cs="Times New Roman"/>
                <w:color w:val="000000"/>
                <w:sz w:val="20"/>
                <w:szCs w:val="20"/>
                <w:lang w:eastAsia="en-CA"/>
              </w:rPr>
            </w:pPr>
          </w:p>
        </w:tc>
        <w:tc>
          <w:tcPr>
            <w:tcW w:w="1701" w:type="dxa"/>
            <w:tcBorders>
              <w:top w:val="nil"/>
              <w:left w:val="nil"/>
              <w:bottom w:val="single" w:color="auto" w:sz="4" w:space="0"/>
              <w:right w:val="nil"/>
            </w:tcBorders>
            <w:shd w:val="clear" w:color="auto" w:fill="auto"/>
            <w:noWrap/>
            <w:vAlign w:val="bottom"/>
          </w:tcPr>
          <w:p w:rsidRPr="002F6734" w:rsidR="002A49EF" w:rsidP="002A49EF" w:rsidRDefault="002A49EF" w14:paraId="4FFEDE31" w14:textId="77777777">
            <w:pPr>
              <w:spacing w:after="0" w:line="240" w:lineRule="auto"/>
              <w:jc w:val="center"/>
              <w:rPr>
                <w:rFonts w:ascii="Times New Roman" w:hAnsi="Times New Roman" w:eastAsia="Times New Roman" w:cs="Times New Roman"/>
                <w:color w:val="000000"/>
                <w:sz w:val="20"/>
                <w:szCs w:val="20"/>
                <w:lang w:eastAsia="en-CA"/>
              </w:rPr>
            </w:pPr>
          </w:p>
        </w:tc>
        <w:tc>
          <w:tcPr>
            <w:tcW w:w="1701" w:type="dxa"/>
            <w:tcBorders>
              <w:top w:val="nil"/>
              <w:left w:val="nil"/>
              <w:bottom w:val="single" w:color="auto" w:sz="4" w:space="0"/>
              <w:right w:val="nil"/>
            </w:tcBorders>
            <w:shd w:val="clear" w:color="auto" w:fill="auto"/>
            <w:noWrap/>
            <w:vAlign w:val="bottom"/>
          </w:tcPr>
          <w:p w:rsidRPr="002F6734" w:rsidR="002A49EF" w:rsidP="002A49EF" w:rsidRDefault="002A49EF" w14:paraId="7F9EEC17" w14:textId="77777777">
            <w:pPr>
              <w:spacing w:after="0" w:line="240" w:lineRule="auto"/>
              <w:jc w:val="center"/>
              <w:rPr>
                <w:rFonts w:ascii="Times New Roman" w:hAnsi="Times New Roman" w:eastAsia="Times New Roman" w:cs="Times New Roman"/>
                <w:color w:val="000000"/>
                <w:sz w:val="20"/>
                <w:szCs w:val="20"/>
                <w:lang w:eastAsia="en-CA"/>
              </w:rPr>
            </w:pPr>
          </w:p>
        </w:tc>
      </w:tr>
    </w:tbl>
    <w:p w:rsidRPr="00E55222" w:rsidR="002A49EF" w:rsidP="002A49EF" w:rsidRDefault="002A49EF" w14:paraId="7F32DCDD" w14:textId="77777777">
      <w:pPr>
        <w:rPr>
          <w:rFonts w:ascii="Arial" w:hAnsi="Arial" w:cs="Arial"/>
        </w:rPr>
      </w:pPr>
    </w:p>
    <w:p w:rsidRPr="00380AF6" w:rsidR="00380AF6" w:rsidRDefault="00380AF6" w14:paraId="5D4FF907" w14:textId="77777777">
      <w:pPr>
        <w:rPr>
          <w:rFonts w:ascii="Times New Roman" w:hAnsi="Times New Roman" w:cs="Times New Roman"/>
        </w:rPr>
      </w:pPr>
    </w:p>
    <w:sectPr w:rsidRPr="00380AF6" w:rsidR="00380AF6">
      <w:pgSz w:w="12240" w:h="15840"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nitials="CC" w:author="Crustacean Crusty" w:date="2020-03-17T10:24:00Z" w:id="12">
    <w:p w:rsidR="005139F0" w:rsidRDefault="005139F0" w14:paraId="4F3A0EA0" w14:textId="77777777">
      <w:pPr>
        <w:pStyle w:val="CommentText"/>
      </w:pPr>
      <w:r>
        <w:rPr>
          <w:rStyle w:val="CommentReference"/>
        </w:rPr>
        <w:annotationRef/>
      </w:r>
      <w:r>
        <w:t>Consider deleting, the first phrase already states the economic importance. Precisions on this topic should be stated there, if needed.</w:t>
      </w:r>
    </w:p>
  </w:comment>
  <w:comment w:initials="CC" w:author="Crustacean Crusty" w:date="2020-03-17T10:26:00Z" w:id="13">
    <w:p w:rsidR="005139F0" w:rsidRDefault="005139F0" w14:paraId="014FF488" w14:textId="77777777">
      <w:pPr>
        <w:pStyle w:val="CommentText"/>
      </w:pPr>
      <w:r>
        <w:rPr>
          <w:rStyle w:val="CommentReference"/>
        </w:rPr>
        <w:annotationRef/>
      </w:r>
      <w:r>
        <w:t>Why is this important at this point? The context provided should be aiming towards the statement of the problem. So far, this feels too generic.</w:t>
      </w:r>
    </w:p>
  </w:comment>
  <w:comment w:initials="CC" w:author="Crustacean Crusty" w:date="2020-03-18T08:10:00Z" w:id="27">
    <w:p w:rsidR="005139F0" w:rsidRDefault="005139F0" w14:paraId="63CB6990" w14:textId="7114B17C">
      <w:pPr>
        <w:pStyle w:val="CommentText"/>
      </w:pPr>
      <w:r>
        <w:rPr>
          <w:rStyle w:val="CommentReference"/>
        </w:rPr>
        <w:annotationRef/>
      </w:r>
      <w:r>
        <w:t>We need a good map of the sampling sites.</w:t>
      </w:r>
    </w:p>
  </w:comment>
  <w:comment w:initials="CC" w:author="Crustacean Crusty" w:date="2020-03-17T10:40:00Z" w:id="28">
    <w:p w:rsidR="005139F0" w:rsidRDefault="005139F0" w14:paraId="7364C82A" w14:textId="77777777">
      <w:pPr>
        <w:pStyle w:val="CommentText"/>
      </w:pPr>
      <w:r>
        <w:rPr>
          <w:rStyle w:val="CommentReference"/>
        </w:rPr>
        <w:annotationRef/>
      </w:r>
      <w:r>
        <w:t>Make sure these seasonal statements are accurate, what we call spring, summer and fall in our section is rarely so. The vast majority of the survey does not take place in the fall, for instance.</w:t>
      </w:r>
    </w:p>
  </w:comment>
  <w:comment w:initials="CC" w:author="Crustacean Crusty" w:date="2020-03-17T10:43:00Z" w:id="111">
    <w:p w:rsidRPr="00537A4B" w:rsidR="005139F0" w:rsidRDefault="005139F0" w14:paraId="7C5FED64" w14:textId="77777777">
      <w:pPr>
        <w:pStyle w:val="CommentText"/>
        <w:rPr>
          <w:lang w:val="en-US"/>
        </w:rPr>
      </w:pPr>
      <w:r>
        <w:rPr>
          <w:rStyle w:val="CommentReference"/>
        </w:rPr>
        <w:annotationRef/>
      </w:r>
      <w:r>
        <w:t xml:space="preserve">Even if the device is precise to 0.01mm, in practical terms the precision is much less than that, say </w:t>
      </w:r>
      <w:r>
        <w:rPr>
          <w:lang w:val="en-US"/>
        </w:rPr>
        <w:t>~0.5 mm.</w:t>
      </w:r>
    </w:p>
  </w:comment>
  <w:comment w:initials="CC" w:author="Crustacean Crusty" w:date="2020-03-17T10:51:00Z" w:id="189">
    <w:p w:rsidR="005139F0" w:rsidRDefault="005139F0" w14:paraId="6465FD89" w14:textId="77777777">
      <w:pPr>
        <w:pStyle w:val="CommentText"/>
      </w:pPr>
      <w:r>
        <w:rPr>
          <w:rStyle w:val="CommentReference"/>
        </w:rPr>
        <w:annotationRef/>
      </w:r>
      <w:r>
        <w:t>The wet and dry prey proportions must vary by species, so are we expecting our results to be skewed relative to those we would have if we considered water content?</w:t>
      </w:r>
    </w:p>
  </w:comment>
  <w:comment w:initials="CC" w:author="Crustacean Crusty" w:date="2020-03-17T10:53:00Z" w:id="190">
    <w:p w:rsidR="005139F0" w:rsidRDefault="005139F0" w14:paraId="37BC5F84" w14:textId="77777777">
      <w:pPr>
        <w:pStyle w:val="CommentText"/>
      </w:pPr>
      <w:r>
        <w:rPr>
          <w:rStyle w:val="CommentReference"/>
        </w:rPr>
        <w:annotationRef/>
      </w:r>
      <w:r>
        <w:t>That precise?</w:t>
      </w:r>
    </w:p>
  </w:comment>
  <w:comment w:initials="CC" w:author="Crustacean Crusty" w:date="2020-03-17T10:56:00Z" w:id="191">
    <w:p w:rsidR="005139F0" w:rsidRDefault="005139F0" w14:paraId="50A91043" w14:textId="77777777">
      <w:pPr>
        <w:pStyle w:val="CommentText"/>
      </w:pPr>
      <w:r>
        <w:rPr>
          <w:rStyle w:val="CommentReference"/>
        </w:rPr>
        <w:annotationRef/>
      </w:r>
      <w:r>
        <w:t xml:space="preserve">Excel is not really a statistical software package. </w:t>
      </w:r>
    </w:p>
  </w:comment>
  <w:comment w:initials="CC" w:author="Crustacean Crusty" w:date="2020-03-17T10:56:00Z" w:id="192">
    <w:p w:rsidR="005139F0" w:rsidRDefault="005139F0" w14:paraId="00E1B4DB" w14:textId="77777777">
      <w:pPr>
        <w:pStyle w:val="CommentText"/>
      </w:pPr>
      <w:r>
        <w:rPr>
          <w:rStyle w:val="CommentReference"/>
        </w:rPr>
        <w:annotationRef/>
      </w:r>
      <w:r>
        <w:t>Wow! Large sample size!</w:t>
      </w:r>
    </w:p>
  </w:comment>
</w:comments>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w16cid:commentId w16cid:paraId="4F3A0EA0" w16cid:durableId="3DE6AAD1"/>
  <w16cid:commentId w16cid:paraId="014FF488" w16cid:durableId="222EC49A"/>
  <w16cid:commentId w16cid:paraId="63CB6990" w16cid:durableId="1708A592"/>
  <w16cid:commentId w16cid:paraId="7364C82A" w16cid:durableId="4EEEE547"/>
  <w16cid:commentId w16cid:paraId="7C5FED64" w16cid:durableId="3E82040A"/>
  <w16cid:commentId w16cid:paraId="6465FD89" w16cid:durableId="2CA0FC1F"/>
  <w16cid:commentId w16cid:paraId="37BC5F84" w16cid:durableId="687CF7FC"/>
  <w16cid:commentId w16cid:paraId="50A91043" w16cid:durableId="5F885824"/>
  <w16cid:commentId w16cid:paraId="00E1B4DB" w16cid:durableId="16EECC1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14FA7DB3"/>
    <w:multiLevelType w:val="hybridMultilevel"/>
    <w:tmpl w:val="40ECEBD8"/>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rPr>
    </w:lvl>
    <w:lvl w:ilvl="8" w:tplc="04090005" w:tentative="1">
      <w:start w:val="1"/>
      <w:numFmt w:val="bullet"/>
      <w:lvlText w:val=""/>
      <w:lvlJc w:val="left"/>
      <w:pPr>
        <w:ind w:left="6120" w:hanging="360"/>
      </w:pPr>
      <w:rPr>
        <w:rFonts w:hint="default" w:ascii="Wingdings" w:hAnsi="Wingdings"/>
      </w:rPr>
    </w:lvl>
  </w:abstract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200"/>
  <w:trackRevisions w:val="true"/>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507D"/>
    <w:rsid w:val="00003614"/>
    <w:rsid w:val="001271DD"/>
    <w:rsid w:val="0014216C"/>
    <w:rsid w:val="001439BF"/>
    <w:rsid w:val="001959C6"/>
    <w:rsid w:val="001B037E"/>
    <w:rsid w:val="001F3E0D"/>
    <w:rsid w:val="001F439F"/>
    <w:rsid w:val="00206065"/>
    <w:rsid w:val="002A49EF"/>
    <w:rsid w:val="002C4259"/>
    <w:rsid w:val="002E70AD"/>
    <w:rsid w:val="00380AF6"/>
    <w:rsid w:val="00430C62"/>
    <w:rsid w:val="00431AC2"/>
    <w:rsid w:val="005139F0"/>
    <w:rsid w:val="005272A9"/>
    <w:rsid w:val="00537A4B"/>
    <w:rsid w:val="00541D7F"/>
    <w:rsid w:val="00554153"/>
    <w:rsid w:val="0056099D"/>
    <w:rsid w:val="00587E0F"/>
    <w:rsid w:val="005B383D"/>
    <w:rsid w:val="0061507D"/>
    <w:rsid w:val="0063689A"/>
    <w:rsid w:val="006C462D"/>
    <w:rsid w:val="00782856"/>
    <w:rsid w:val="0078565C"/>
    <w:rsid w:val="007B3F00"/>
    <w:rsid w:val="00801580"/>
    <w:rsid w:val="00824154"/>
    <w:rsid w:val="00834678"/>
    <w:rsid w:val="00887616"/>
    <w:rsid w:val="008A4C6A"/>
    <w:rsid w:val="008C091C"/>
    <w:rsid w:val="008D658D"/>
    <w:rsid w:val="008E407B"/>
    <w:rsid w:val="008F5DC6"/>
    <w:rsid w:val="00937418"/>
    <w:rsid w:val="009529DE"/>
    <w:rsid w:val="00976B13"/>
    <w:rsid w:val="009C61CF"/>
    <w:rsid w:val="009D5870"/>
    <w:rsid w:val="009E4719"/>
    <w:rsid w:val="00A20F3D"/>
    <w:rsid w:val="00A2474B"/>
    <w:rsid w:val="00A318A0"/>
    <w:rsid w:val="00A75DEF"/>
    <w:rsid w:val="00A80973"/>
    <w:rsid w:val="00B22F7D"/>
    <w:rsid w:val="00B26C3A"/>
    <w:rsid w:val="00B361E4"/>
    <w:rsid w:val="00B73EFF"/>
    <w:rsid w:val="00BB430E"/>
    <w:rsid w:val="00BF2A06"/>
    <w:rsid w:val="00CB26E4"/>
    <w:rsid w:val="00CF39C4"/>
    <w:rsid w:val="00D7286C"/>
    <w:rsid w:val="00D84BA8"/>
    <w:rsid w:val="00D94990"/>
    <w:rsid w:val="00DC29BE"/>
    <w:rsid w:val="00DD619B"/>
    <w:rsid w:val="00E03F5F"/>
    <w:rsid w:val="00E33B44"/>
    <w:rsid w:val="00E33CD6"/>
    <w:rsid w:val="00E36B85"/>
    <w:rsid w:val="00E37F21"/>
    <w:rsid w:val="00E61E65"/>
    <w:rsid w:val="00E73C7E"/>
    <w:rsid w:val="00E82F8A"/>
    <w:rsid w:val="00E91834"/>
    <w:rsid w:val="00EC1917"/>
    <w:rsid w:val="00F64D92"/>
    <w:rsid w:val="010E0D3A"/>
    <w:rsid w:val="01770F1B"/>
    <w:rsid w:val="0370C04F"/>
    <w:rsid w:val="07ABD043"/>
    <w:rsid w:val="141EE9E2"/>
    <w:rsid w:val="1A778F5F"/>
    <w:rsid w:val="1D3667AA"/>
    <w:rsid w:val="1F73BEF6"/>
    <w:rsid w:val="2680C6E2"/>
    <w:rsid w:val="26EB3D58"/>
    <w:rsid w:val="279256D1"/>
    <w:rsid w:val="27AB99E3"/>
    <w:rsid w:val="27EF160D"/>
    <w:rsid w:val="33C7BA0D"/>
    <w:rsid w:val="34E6C0AA"/>
    <w:rsid w:val="35B7C7F5"/>
    <w:rsid w:val="3731596C"/>
    <w:rsid w:val="37C071BF"/>
    <w:rsid w:val="383771D1"/>
    <w:rsid w:val="3B47897B"/>
    <w:rsid w:val="3C68EC9E"/>
    <w:rsid w:val="3E580BBA"/>
    <w:rsid w:val="3F6E6D58"/>
    <w:rsid w:val="4129CE5E"/>
    <w:rsid w:val="41A83CE0"/>
    <w:rsid w:val="444EB0F7"/>
    <w:rsid w:val="44B890EC"/>
    <w:rsid w:val="4A1DCADD"/>
    <w:rsid w:val="4BC0483A"/>
    <w:rsid w:val="4E1EF088"/>
    <w:rsid w:val="539B3532"/>
    <w:rsid w:val="54BA71EC"/>
    <w:rsid w:val="58326C29"/>
    <w:rsid w:val="5AE6D646"/>
    <w:rsid w:val="5B4A0333"/>
    <w:rsid w:val="5B5D49EB"/>
    <w:rsid w:val="5E3E7262"/>
    <w:rsid w:val="5EE84694"/>
    <w:rsid w:val="6061CE11"/>
    <w:rsid w:val="60DAD76B"/>
    <w:rsid w:val="63E0C852"/>
    <w:rsid w:val="65A06558"/>
    <w:rsid w:val="69C0C6AA"/>
    <w:rsid w:val="6E640A87"/>
    <w:rsid w:val="6FB82AA7"/>
    <w:rsid w:val="70569C00"/>
    <w:rsid w:val="71373F79"/>
    <w:rsid w:val="717088F2"/>
    <w:rsid w:val="72763321"/>
    <w:rsid w:val="79E47870"/>
    <w:rsid w:val="7AC24DE8"/>
    <w:rsid w:val="7AC90579"/>
    <w:rsid w:val="7DF6FC7D"/>
    <w:rsid w:val="7EA36D2D"/>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461F81D3"/>
  <w15:docId w15:val="{2a3114a8-7dde-48d3-a56a-0a11afc6b3d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80158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801580"/>
    <w:rPr>
      <w:rFonts w:ascii="Tahoma" w:hAnsi="Tahoma" w:cs="Tahoma"/>
      <w:sz w:val="16"/>
      <w:szCs w:val="16"/>
    </w:rPr>
  </w:style>
  <w:style w:type="character" w:styleId="PlaceholderText">
    <w:name w:val="Placeholder Text"/>
    <w:basedOn w:val="DefaultParagraphFont"/>
    <w:uiPriority w:val="99"/>
    <w:semiHidden/>
    <w:rsid w:val="00B26C3A"/>
    <w:rPr>
      <w:color w:val="808080"/>
    </w:rPr>
  </w:style>
  <w:style w:type="character" w:styleId="CommentReference">
    <w:name w:val="annotation reference"/>
    <w:basedOn w:val="DefaultParagraphFont"/>
    <w:uiPriority w:val="99"/>
    <w:semiHidden/>
    <w:unhideWhenUsed/>
    <w:rsid w:val="00EC1917"/>
    <w:rPr>
      <w:sz w:val="18"/>
      <w:szCs w:val="18"/>
    </w:rPr>
  </w:style>
  <w:style w:type="paragraph" w:styleId="CommentText">
    <w:name w:val="annotation text"/>
    <w:basedOn w:val="Normal"/>
    <w:link w:val="CommentTextChar"/>
    <w:uiPriority w:val="99"/>
    <w:semiHidden/>
    <w:unhideWhenUsed/>
    <w:rsid w:val="00EC1917"/>
    <w:pPr>
      <w:spacing w:line="240" w:lineRule="auto"/>
    </w:pPr>
    <w:rPr>
      <w:sz w:val="24"/>
      <w:szCs w:val="24"/>
    </w:rPr>
  </w:style>
  <w:style w:type="character" w:styleId="CommentTextChar" w:customStyle="1">
    <w:name w:val="Comment Text Char"/>
    <w:basedOn w:val="DefaultParagraphFont"/>
    <w:link w:val="CommentText"/>
    <w:uiPriority w:val="99"/>
    <w:semiHidden/>
    <w:rsid w:val="00EC1917"/>
    <w:rPr>
      <w:sz w:val="24"/>
      <w:szCs w:val="24"/>
    </w:rPr>
  </w:style>
  <w:style w:type="paragraph" w:styleId="CommentSubject">
    <w:name w:val="annotation subject"/>
    <w:basedOn w:val="CommentText"/>
    <w:next w:val="CommentText"/>
    <w:link w:val="CommentSubjectChar"/>
    <w:uiPriority w:val="99"/>
    <w:semiHidden/>
    <w:unhideWhenUsed/>
    <w:rsid w:val="00EC1917"/>
    <w:rPr>
      <w:b/>
      <w:bCs/>
      <w:sz w:val="20"/>
      <w:szCs w:val="20"/>
    </w:rPr>
  </w:style>
  <w:style w:type="character" w:styleId="CommentSubjectChar" w:customStyle="1">
    <w:name w:val="Comment Subject Char"/>
    <w:basedOn w:val="CommentTextChar"/>
    <w:link w:val="CommentSubject"/>
    <w:uiPriority w:val="99"/>
    <w:semiHidden/>
    <w:rsid w:val="00EC1917"/>
    <w:rPr>
      <w:b/>
      <w:bCs/>
      <w:sz w:val="20"/>
      <w:szCs w:val="20"/>
    </w:rPr>
  </w:style>
  <w:style w:type="table" w:styleId="TableGrid">
    <w:name w:val="Table Grid"/>
    <w:basedOn w:val="TableNormal"/>
    <w:uiPriority w:val="59"/>
    <w:rsid w:val="002A49EF"/>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ListParagraph">
    <w:name w:val="List Paragraph"/>
    <w:basedOn w:val="Normal"/>
    <w:uiPriority w:val="34"/>
    <w:qFormat/>
    <w:rsid w:val="00DC29BE"/>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15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1580"/>
    <w:rPr>
      <w:rFonts w:ascii="Tahoma" w:hAnsi="Tahoma" w:cs="Tahoma"/>
      <w:sz w:val="16"/>
      <w:szCs w:val="16"/>
    </w:rPr>
  </w:style>
  <w:style w:type="character" w:styleId="PlaceholderText">
    <w:name w:val="Placeholder Text"/>
    <w:basedOn w:val="DefaultParagraphFont"/>
    <w:uiPriority w:val="99"/>
    <w:semiHidden/>
    <w:rsid w:val="00B26C3A"/>
    <w:rPr>
      <w:color w:val="808080"/>
    </w:rPr>
  </w:style>
  <w:style w:type="character" w:styleId="CommentReference">
    <w:name w:val="annotation reference"/>
    <w:basedOn w:val="DefaultParagraphFont"/>
    <w:uiPriority w:val="99"/>
    <w:semiHidden/>
    <w:unhideWhenUsed/>
    <w:rsid w:val="00EC1917"/>
    <w:rPr>
      <w:sz w:val="18"/>
      <w:szCs w:val="18"/>
    </w:rPr>
  </w:style>
  <w:style w:type="paragraph" w:styleId="CommentText">
    <w:name w:val="annotation text"/>
    <w:basedOn w:val="Normal"/>
    <w:link w:val="CommentTextChar"/>
    <w:uiPriority w:val="99"/>
    <w:semiHidden/>
    <w:unhideWhenUsed/>
    <w:rsid w:val="00EC1917"/>
    <w:pPr>
      <w:spacing w:line="240" w:lineRule="auto"/>
    </w:pPr>
    <w:rPr>
      <w:sz w:val="24"/>
      <w:szCs w:val="24"/>
    </w:rPr>
  </w:style>
  <w:style w:type="character" w:customStyle="1" w:styleId="CommentTextChar">
    <w:name w:val="Comment Text Char"/>
    <w:basedOn w:val="DefaultParagraphFont"/>
    <w:link w:val="CommentText"/>
    <w:uiPriority w:val="99"/>
    <w:semiHidden/>
    <w:rsid w:val="00EC1917"/>
    <w:rPr>
      <w:sz w:val="24"/>
      <w:szCs w:val="24"/>
    </w:rPr>
  </w:style>
  <w:style w:type="paragraph" w:styleId="CommentSubject">
    <w:name w:val="annotation subject"/>
    <w:basedOn w:val="CommentText"/>
    <w:next w:val="CommentText"/>
    <w:link w:val="CommentSubjectChar"/>
    <w:uiPriority w:val="99"/>
    <w:semiHidden/>
    <w:unhideWhenUsed/>
    <w:rsid w:val="00EC1917"/>
    <w:rPr>
      <w:b/>
      <w:bCs/>
      <w:sz w:val="20"/>
      <w:szCs w:val="20"/>
    </w:rPr>
  </w:style>
  <w:style w:type="character" w:customStyle="1" w:styleId="CommentSubjectChar">
    <w:name w:val="Comment Subject Char"/>
    <w:basedOn w:val="CommentTextChar"/>
    <w:link w:val="CommentSubject"/>
    <w:uiPriority w:val="99"/>
    <w:semiHidden/>
    <w:rsid w:val="00EC1917"/>
    <w:rPr>
      <w:b/>
      <w:bCs/>
      <w:sz w:val="20"/>
      <w:szCs w:val="20"/>
    </w:rPr>
  </w:style>
  <w:style w:type="table" w:styleId="TableGrid">
    <w:name w:val="Table Grid"/>
    <w:basedOn w:val="TableNormal"/>
    <w:uiPriority w:val="59"/>
    <w:rsid w:val="002A49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C29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&#65279;<?xml version="1.0" encoding="utf-8"?><Relationships xmlns="http://schemas.openxmlformats.org/package/2006/relationships"><Relationship Type="http://schemas.openxmlformats.org/officeDocument/2006/relationships/oleObject" Target="embeddings/Microsoft_Equation3.bin" Id="rId13" /><Relationship Type="http://schemas.openxmlformats.org/officeDocument/2006/relationships/image" Target="media/image4.wmf" Id="rId14" /><Relationship Type="http://schemas.openxmlformats.org/officeDocument/2006/relationships/oleObject" Target="embeddings/Microsoft_Equation4.bin" Id="rId15" /><Relationship Type="http://schemas.openxmlformats.org/officeDocument/2006/relationships/image" Target="media/image5.wmf" Id="rId16" /><Relationship Type="http://schemas.openxmlformats.org/officeDocument/2006/relationships/oleObject" Target="embeddings/Microsoft_Equation5.bin" Id="rId17" /><Relationship Type="http://schemas.openxmlformats.org/officeDocument/2006/relationships/image" Target="media/image6.wmf" Id="rId18" /><Relationship Type="http://schemas.openxmlformats.org/officeDocument/2006/relationships/oleObject" Target="embeddings/oleObject1.bin" Id="rId19" /><Relationship Type="http://schemas.openxmlformats.org/officeDocument/2006/relationships/image" Target="media/image39.gif" Id="rId63" /><Relationship Type="http://schemas.openxmlformats.org/officeDocument/2006/relationships/image" Target="media/image40.gif" Id="rId64" /><Relationship Type="http://schemas.openxmlformats.org/officeDocument/2006/relationships/image" Target="media/image41.gif" Id="rId65" /><Relationship Type="http://schemas.openxmlformats.org/officeDocument/2006/relationships/image" Target="media/image42.wmf" Id="rId66" /><Relationship Type="http://schemas.openxmlformats.org/officeDocument/2006/relationships/oleObject" Target="embeddings/oleObject13.bin" Id="rId67" /><Relationship Type="http://schemas.openxmlformats.org/officeDocument/2006/relationships/chart" Target="charts/chart1.xml" Id="rId68" /><Relationship Type="http://schemas.openxmlformats.org/officeDocument/2006/relationships/fontTable" Target="fontTable.xml" Id="rId69" /><Relationship Type="http://schemas.openxmlformats.org/officeDocument/2006/relationships/image" Target="media/image30.wmf" Id="rId50" /><Relationship Type="http://schemas.openxmlformats.org/officeDocument/2006/relationships/oleObject" Target="embeddings/oleObject9.bin" Id="rId51" /><Relationship Type="http://schemas.openxmlformats.org/officeDocument/2006/relationships/image" Target="media/image31.wmf" Id="rId52" /><Relationship Type="http://schemas.openxmlformats.org/officeDocument/2006/relationships/oleObject" Target="embeddings/oleObject10.bin" Id="rId53" /><Relationship Type="http://schemas.openxmlformats.org/officeDocument/2006/relationships/image" Target="media/image32.wmf" Id="rId54" /><Relationship Type="http://schemas.openxmlformats.org/officeDocument/2006/relationships/oleObject" Target="embeddings/oleObject11.bin" Id="rId55" /><Relationship Type="http://schemas.openxmlformats.org/officeDocument/2006/relationships/image" Target="media/image33.wmf" Id="rId56" /><Relationship Type="http://schemas.openxmlformats.org/officeDocument/2006/relationships/oleObject" Target="embeddings/oleObject12.bin" Id="rId57" /><Relationship Type="http://schemas.openxmlformats.org/officeDocument/2006/relationships/image" Target="media/image34.gif" Id="rId58" /><Relationship Type="http://schemas.openxmlformats.org/officeDocument/2006/relationships/image" Target="media/image35.gif" Id="rId59" /><Relationship Type="http://schemas.openxmlformats.org/officeDocument/2006/relationships/image" Target="media/image24.gif" Id="rId40" /><Relationship Type="http://schemas.openxmlformats.org/officeDocument/2006/relationships/image" Target="media/image25.gif" Id="rId41" /><Relationship Type="http://schemas.openxmlformats.org/officeDocument/2006/relationships/image" Target="media/image26.wmf" Id="rId42" /><Relationship Type="http://schemas.openxmlformats.org/officeDocument/2006/relationships/oleObject" Target="embeddings/oleObject5.bin" Id="rId43" /><Relationship Type="http://schemas.openxmlformats.org/officeDocument/2006/relationships/image" Target="media/image27.wmf" Id="rId44" /><Relationship Type="http://schemas.openxmlformats.org/officeDocument/2006/relationships/oleObject" Target="embeddings/oleObject6.bin" Id="rId45" /><Relationship Type="http://schemas.openxmlformats.org/officeDocument/2006/relationships/image" Target="media/image28.wmf" Id="rId46" /><Relationship Type="http://schemas.openxmlformats.org/officeDocument/2006/relationships/oleObject" Target="embeddings/oleObject7.bin" Id="rId47" /><Relationship Type="http://schemas.openxmlformats.org/officeDocument/2006/relationships/image" Target="media/image29.wmf" Id="rId48" /><Relationship Type="http://schemas.openxmlformats.org/officeDocument/2006/relationships/oleObject" Target="embeddings/oleObject8.bin" Id="rId49" /><Relationship Type="http://schemas.openxmlformats.org/officeDocument/2006/relationships/customXml" Target="../customXml/item1.xml" Id="rId1" /><Relationship Type="http://schemas.openxmlformats.org/officeDocument/2006/relationships/numbering" Target="numbering.xml" Id="rId2" /><Relationship Type="http://schemas.openxmlformats.org/officeDocument/2006/relationships/styles" Target="styles.xml" Id="rId3" /><Relationship Type="http://schemas.microsoft.com/office/2007/relationships/stylesWithEffects" Target="stylesWithEffects.xml" Id="rId4" /><Relationship Type="http://schemas.openxmlformats.org/officeDocument/2006/relationships/settings" Target="settings.xml" Id="rId5" /><Relationship Type="http://schemas.openxmlformats.org/officeDocument/2006/relationships/webSettings" Target="webSettings.xml" Id="rId6" /><Relationship Type="http://schemas.openxmlformats.org/officeDocument/2006/relationships/comments" Target="comments.xml" Id="rId7" /><Relationship Type="http://schemas.openxmlformats.org/officeDocument/2006/relationships/image" Target="media/image1.wmf" Id="rId8" /><Relationship Type="http://schemas.openxmlformats.org/officeDocument/2006/relationships/oleObject" Target="embeddings/Microsoft_Equation1.bin" Id="rId9" /><Relationship Type="http://schemas.openxmlformats.org/officeDocument/2006/relationships/image" Target="media/image16.wmf" Id="rId30" /><Relationship Type="http://schemas.openxmlformats.org/officeDocument/2006/relationships/oleObject" Target="embeddings/oleObject3.bin" Id="rId31" /><Relationship Type="http://schemas.openxmlformats.org/officeDocument/2006/relationships/image" Target="media/image17.wmf" Id="rId32" /><Relationship Type="http://schemas.openxmlformats.org/officeDocument/2006/relationships/oleObject" Target="embeddings/oleObject4.bin" Id="rId33" /><Relationship Type="http://schemas.openxmlformats.org/officeDocument/2006/relationships/image" Target="media/image18.gif" Id="rId34" /><Relationship Type="http://schemas.openxmlformats.org/officeDocument/2006/relationships/image" Target="media/image19.gif" Id="rId35" /><Relationship Type="http://schemas.openxmlformats.org/officeDocument/2006/relationships/image" Target="media/image20.gif" Id="rId36" /><Relationship Type="http://schemas.openxmlformats.org/officeDocument/2006/relationships/image" Target="media/image21.gif" Id="rId37" /><Relationship Type="http://schemas.openxmlformats.org/officeDocument/2006/relationships/image" Target="media/image22.gif" Id="rId38" /><Relationship Type="http://schemas.openxmlformats.org/officeDocument/2006/relationships/image" Target="media/image23.gif" Id="rId39" /><Relationship Type="http://schemas.openxmlformats.org/officeDocument/2006/relationships/theme" Target="theme/theme1.xml" Id="rId70" /><Relationship Type="http://schemas.openxmlformats.org/officeDocument/2006/relationships/image" Target="media/image7.wmf" Id="rId20" /><Relationship Type="http://schemas.openxmlformats.org/officeDocument/2006/relationships/oleObject" Target="embeddings/oleObject2.bin" Id="rId21" /><Relationship Type="http://schemas.openxmlformats.org/officeDocument/2006/relationships/image" Target="media/image8.gif" Id="rId22" /><Relationship Type="http://schemas.openxmlformats.org/officeDocument/2006/relationships/image" Target="media/image9.gif" Id="rId23" /><Relationship Type="http://schemas.openxmlformats.org/officeDocument/2006/relationships/image" Target="media/image10.gif" Id="rId24" /><Relationship Type="http://schemas.openxmlformats.org/officeDocument/2006/relationships/image" Target="media/image11.gif" Id="rId25" /><Relationship Type="http://schemas.openxmlformats.org/officeDocument/2006/relationships/image" Target="media/image12.gif" Id="rId26" /><Relationship Type="http://schemas.openxmlformats.org/officeDocument/2006/relationships/image" Target="media/image13.gif" Id="rId27" /><Relationship Type="http://schemas.openxmlformats.org/officeDocument/2006/relationships/image" Target="media/image14.gif" Id="rId28" /><Relationship Type="http://schemas.openxmlformats.org/officeDocument/2006/relationships/image" Target="media/image15.gif" Id="rId29" /><Relationship Type="http://schemas.openxmlformats.org/officeDocument/2006/relationships/image" Target="media/image36.gif" Id="rId60" /><Relationship Type="http://schemas.openxmlformats.org/officeDocument/2006/relationships/image" Target="media/image37.gif" Id="rId61" /><Relationship Type="http://schemas.openxmlformats.org/officeDocument/2006/relationships/image" Target="media/image38.gif" Id="rId62" /><Relationship Type="http://schemas.openxmlformats.org/officeDocument/2006/relationships/image" Target="media/image2.wmf" Id="rId10" /><Relationship Type="http://schemas.openxmlformats.org/officeDocument/2006/relationships/oleObject" Target="embeddings/Microsoft_Equation2.bin" Id="rId11" /><Relationship Type="http://schemas.openxmlformats.org/officeDocument/2006/relationships/image" Target="media/image3.wmf" Id="rId12" /><Relationship Type="http://schemas.microsoft.com/office/2011/relationships/commentsExtended" Target="/word/commentsExtended.xml" Id="R0082bfd3f0874bdf" /><Relationship Type="http://schemas.microsoft.com/office/2016/09/relationships/commentsIds" Target="/word/commentsIds.xml" Id="R8c9b6cca352542cc" /></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472284339754"/>
          <c:y val="0.0727198872156918"/>
          <c:w val="0.748227324581448"/>
          <c:h val="0.833866182942462"/>
        </c:manualLayout>
      </c:layout>
      <c:scatterChart>
        <c:scatterStyle val="lineMarker"/>
        <c:varyColors val="0"/>
        <c:ser>
          <c:idx val="0"/>
          <c:order val="0"/>
          <c:tx>
            <c:strRef>
              <c:f>'C and N chart'!$A$2</c:f>
              <c:strCache>
                <c:ptCount val="1"/>
                <c:pt idx="0">
                  <c:v>&lt; 50 F</c:v>
                </c:pt>
              </c:strCache>
            </c:strRef>
          </c:tx>
          <c:spPr>
            <a:ln w="28575">
              <a:noFill/>
            </a:ln>
          </c:spPr>
          <c:marker>
            <c:symbol val="star"/>
            <c:size val="7"/>
            <c:spPr>
              <a:solidFill>
                <a:schemeClr val="bg1">
                  <a:lumMod val="65000"/>
                </a:schemeClr>
              </a:solidFill>
              <a:ln>
                <a:solidFill>
                  <a:schemeClr val="tx1"/>
                </a:solidFill>
              </a:ln>
            </c:spPr>
          </c:marker>
          <c:errBars>
            <c:errDir val="x"/>
            <c:errBarType val="both"/>
            <c:errValType val="cust"/>
            <c:noEndCap val="0"/>
            <c:plus>
              <c:numLit>
                <c:formatCode>General</c:formatCode>
                <c:ptCount val="1"/>
                <c:pt idx="0">
                  <c:v>0.128</c:v>
                </c:pt>
              </c:numLit>
            </c:plus>
            <c:minus>
              <c:numLit>
                <c:formatCode>General</c:formatCode>
                <c:ptCount val="1"/>
                <c:pt idx="0">
                  <c:v>0.128</c:v>
                </c:pt>
              </c:numLit>
            </c:minus>
          </c:errBars>
          <c:errBars>
            <c:errDir val="y"/>
            <c:errBarType val="both"/>
            <c:errValType val="cust"/>
            <c:noEndCap val="0"/>
            <c:plus>
              <c:numLit>
                <c:formatCode>General</c:formatCode>
                <c:ptCount val="1"/>
                <c:pt idx="0">
                  <c:v>0.238</c:v>
                </c:pt>
              </c:numLit>
            </c:plus>
            <c:minus>
              <c:numLit>
                <c:formatCode>General</c:formatCode>
                <c:ptCount val="1"/>
                <c:pt idx="0">
                  <c:v>0.238</c:v>
                </c:pt>
              </c:numLit>
            </c:minus>
          </c:errBars>
          <c:xVal>
            <c:numRef>
              <c:f>'C and N chart'!$E$2</c:f>
              <c:numCache>
                <c:formatCode>General</c:formatCode>
                <c:ptCount val="1"/>
                <c:pt idx="0">
                  <c:v>-17.98</c:v>
                </c:pt>
              </c:numCache>
            </c:numRef>
          </c:xVal>
          <c:yVal>
            <c:numRef>
              <c:f>'C and N chart'!$C$2</c:f>
              <c:numCache>
                <c:formatCode>General</c:formatCode>
                <c:ptCount val="1"/>
                <c:pt idx="0">
                  <c:v>11.954</c:v>
                </c:pt>
              </c:numCache>
            </c:numRef>
          </c:yVal>
          <c:smooth val="0"/>
        </c:ser>
        <c:ser>
          <c:idx val="1"/>
          <c:order val="1"/>
          <c:tx>
            <c:strRef>
              <c:f>'C and N chart'!$A$3</c:f>
              <c:strCache>
                <c:ptCount val="1"/>
                <c:pt idx="0">
                  <c:v>&lt; 50 M</c:v>
                </c:pt>
              </c:strCache>
            </c:strRef>
          </c:tx>
          <c:spPr>
            <a:ln w="28575">
              <a:noFill/>
            </a:ln>
          </c:spPr>
          <c:marker>
            <c:symbol val="star"/>
            <c:size val="7"/>
            <c:spPr>
              <a:ln>
                <a:solidFill>
                  <a:schemeClr val="tx1"/>
                </a:solidFill>
              </a:ln>
            </c:spPr>
          </c:marker>
          <c:errBars>
            <c:errDir val="x"/>
            <c:errBarType val="both"/>
            <c:errValType val="cust"/>
            <c:noEndCap val="0"/>
            <c:plus>
              <c:numLit>
                <c:formatCode>General</c:formatCode>
                <c:ptCount val="1"/>
                <c:pt idx="0">
                  <c:v>0.235</c:v>
                </c:pt>
              </c:numLit>
            </c:plus>
            <c:minus>
              <c:numLit>
                <c:formatCode>General</c:formatCode>
                <c:ptCount val="1"/>
                <c:pt idx="0">
                  <c:v>0.235</c:v>
                </c:pt>
              </c:numLit>
            </c:minus>
          </c:errBars>
          <c:errBars>
            <c:errDir val="y"/>
            <c:errBarType val="both"/>
            <c:errValType val="cust"/>
            <c:noEndCap val="0"/>
            <c:plus>
              <c:numLit>
                <c:formatCode>General</c:formatCode>
                <c:ptCount val="1"/>
                <c:pt idx="0">
                  <c:v>0.194</c:v>
                </c:pt>
              </c:numLit>
            </c:plus>
            <c:minus>
              <c:numLit>
                <c:formatCode>General</c:formatCode>
                <c:ptCount val="1"/>
                <c:pt idx="0">
                  <c:v>0.194</c:v>
                </c:pt>
              </c:numLit>
            </c:minus>
          </c:errBars>
          <c:xVal>
            <c:numRef>
              <c:f>'C and N chart'!$E$3</c:f>
              <c:numCache>
                <c:formatCode>General</c:formatCode>
                <c:ptCount val="1"/>
                <c:pt idx="0">
                  <c:v>-17.81</c:v>
                </c:pt>
              </c:numCache>
            </c:numRef>
          </c:xVal>
          <c:yVal>
            <c:numRef>
              <c:f>'C and N chart'!$C$3</c:f>
              <c:numCache>
                <c:formatCode>General</c:formatCode>
                <c:ptCount val="1"/>
                <c:pt idx="0">
                  <c:v>11.9</c:v>
                </c:pt>
              </c:numCache>
            </c:numRef>
          </c:yVal>
          <c:smooth val="0"/>
        </c:ser>
        <c:ser>
          <c:idx val="2"/>
          <c:order val="2"/>
          <c:tx>
            <c:strRef>
              <c:f>'C and N chart'!$A$9</c:f>
              <c:strCache>
                <c:ptCount val="1"/>
                <c:pt idx="0">
                  <c:v>50-75 F T</c:v>
                </c:pt>
              </c:strCache>
            </c:strRef>
          </c:tx>
          <c:spPr>
            <a:ln w="28575">
              <a:noFill/>
            </a:ln>
          </c:spPr>
          <c:marker>
            <c:symbol val="square"/>
            <c:size val="7"/>
            <c:spPr>
              <a:pattFill prst="pct80">
                <a:fgClr>
                  <a:schemeClr val="tx1"/>
                </a:fgClr>
                <a:bgClr>
                  <a:schemeClr val="bg1"/>
                </a:bgClr>
              </a:pattFill>
            </c:spPr>
          </c:marker>
          <c:errBars>
            <c:errDir val="x"/>
            <c:errBarType val="both"/>
            <c:errValType val="cust"/>
            <c:noEndCap val="0"/>
            <c:plus>
              <c:numLit>
                <c:formatCode>General</c:formatCode>
                <c:ptCount val="1"/>
                <c:pt idx="0">
                  <c:v>0.376</c:v>
                </c:pt>
              </c:numLit>
            </c:plus>
            <c:minus>
              <c:numLit>
                <c:formatCode>General</c:formatCode>
                <c:ptCount val="1"/>
                <c:pt idx="0">
                  <c:v>0.376</c:v>
                </c:pt>
              </c:numLit>
            </c:minus>
          </c:errBars>
          <c:errBars>
            <c:errDir val="y"/>
            <c:errBarType val="both"/>
            <c:errValType val="cust"/>
            <c:noEndCap val="0"/>
            <c:plus>
              <c:numLit>
                <c:formatCode>General</c:formatCode>
                <c:ptCount val="1"/>
                <c:pt idx="0">
                  <c:v>0.399</c:v>
                </c:pt>
              </c:numLit>
            </c:plus>
            <c:minus>
              <c:numLit>
                <c:formatCode>General</c:formatCode>
                <c:ptCount val="1"/>
                <c:pt idx="0">
                  <c:v>0.399</c:v>
                </c:pt>
              </c:numLit>
            </c:minus>
          </c:errBars>
          <c:xVal>
            <c:numRef>
              <c:f>'C and N chart'!$E$9</c:f>
              <c:numCache>
                <c:formatCode>General</c:formatCode>
                <c:ptCount val="1"/>
                <c:pt idx="0">
                  <c:v>-18.152</c:v>
                </c:pt>
              </c:numCache>
            </c:numRef>
          </c:xVal>
          <c:yVal>
            <c:numRef>
              <c:f>'C and N chart'!$C$9</c:f>
              <c:numCache>
                <c:formatCode>General</c:formatCode>
                <c:ptCount val="1"/>
                <c:pt idx="0">
                  <c:v>13.0</c:v>
                </c:pt>
              </c:numCache>
            </c:numRef>
          </c:yVal>
          <c:smooth val="0"/>
        </c:ser>
        <c:ser>
          <c:idx val="3"/>
          <c:order val="3"/>
          <c:tx>
            <c:strRef>
              <c:f>'C and N chart'!$A$12</c:f>
              <c:strCache>
                <c:ptCount val="1"/>
                <c:pt idx="0">
                  <c:v>50-75 M T</c:v>
                </c:pt>
              </c:strCache>
            </c:strRef>
          </c:tx>
          <c:spPr>
            <a:ln w="28575">
              <a:noFill/>
            </a:ln>
          </c:spPr>
          <c:marker>
            <c:symbol val="square"/>
            <c:size val="7"/>
            <c:spPr>
              <a:pattFill prst="ltDnDiag">
                <a:fgClr>
                  <a:schemeClr val="bg1"/>
                </a:fgClr>
                <a:bgClr>
                  <a:schemeClr val="tx1"/>
                </a:bgClr>
              </a:pattFill>
            </c:spPr>
          </c:marker>
          <c:errBars>
            <c:errDir val="x"/>
            <c:errBarType val="both"/>
            <c:errValType val="cust"/>
            <c:noEndCap val="0"/>
            <c:plus>
              <c:numLit>
                <c:formatCode>General</c:formatCode>
                <c:ptCount val="1"/>
                <c:pt idx="0">
                  <c:v>0.467</c:v>
                </c:pt>
              </c:numLit>
            </c:plus>
            <c:minus>
              <c:numLit>
                <c:formatCode>General</c:formatCode>
                <c:ptCount val="1"/>
                <c:pt idx="0">
                  <c:v>0.467</c:v>
                </c:pt>
              </c:numLit>
            </c:minus>
          </c:errBars>
          <c:errBars>
            <c:errDir val="y"/>
            <c:errBarType val="both"/>
            <c:errValType val="cust"/>
            <c:noEndCap val="0"/>
            <c:plus>
              <c:numLit>
                <c:formatCode>General</c:formatCode>
                <c:ptCount val="1"/>
                <c:pt idx="0">
                  <c:v>0.422</c:v>
                </c:pt>
              </c:numLit>
            </c:plus>
            <c:minus>
              <c:numLit>
                <c:formatCode>General</c:formatCode>
                <c:ptCount val="1"/>
                <c:pt idx="0">
                  <c:v>0.422</c:v>
                </c:pt>
              </c:numLit>
            </c:minus>
          </c:errBars>
          <c:xVal>
            <c:numRef>
              <c:f>'C and N chart'!$E$12</c:f>
              <c:numCache>
                <c:formatCode>General</c:formatCode>
                <c:ptCount val="1"/>
                <c:pt idx="0">
                  <c:v>-17.963</c:v>
                </c:pt>
              </c:numCache>
            </c:numRef>
          </c:xVal>
          <c:yVal>
            <c:numRef>
              <c:f>'C and N chart'!$C$12</c:f>
              <c:numCache>
                <c:formatCode>General</c:formatCode>
                <c:ptCount val="1"/>
                <c:pt idx="0">
                  <c:v>13.037</c:v>
                </c:pt>
              </c:numCache>
            </c:numRef>
          </c:yVal>
          <c:smooth val="0"/>
        </c:ser>
        <c:ser>
          <c:idx val="4"/>
          <c:order val="4"/>
          <c:tx>
            <c:strRef>
              <c:f>'C and N chart'!$A$15</c:f>
              <c:strCache>
                <c:ptCount val="1"/>
                <c:pt idx="0">
                  <c:v>75-100 F T</c:v>
                </c:pt>
              </c:strCache>
            </c:strRef>
          </c:tx>
          <c:spPr>
            <a:ln w="28575">
              <a:noFill/>
            </a:ln>
          </c:spPr>
          <c:marker>
            <c:symbol val="triangle"/>
            <c:size val="7"/>
            <c:spPr>
              <a:pattFill prst="pct20">
                <a:fgClr>
                  <a:schemeClr val="tx1"/>
                </a:fgClr>
                <a:bgClr>
                  <a:schemeClr val="bg1"/>
                </a:bgClr>
              </a:pattFill>
              <a:ln>
                <a:solidFill>
                  <a:schemeClr val="tx1"/>
                </a:solidFill>
              </a:ln>
            </c:spPr>
          </c:marker>
          <c:errBars>
            <c:errDir val="x"/>
            <c:errBarType val="both"/>
            <c:errValType val="cust"/>
            <c:noEndCap val="0"/>
            <c:plus>
              <c:numLit>
                <c:formatCode>General</c:formatCode>
                <c:ptCount val="1"/>
                <c:pt idx="0">
                  <c:v>0.428</c:v>
                </c:pt>
              </c:numLit>
            </c:plus>
            <c:minus>
              <c:numLit>
                <c:formatCode>General</c:formatCode>
                <c:ptCount val="1"/>
                <c:pt idx="0">
                  <c:v>0.428</c:v>
                </c:pt>
              </c:numLit>
            </c:minus>
          </c:errBars>
          <c:errBars>
            <c:errDir val="y"/>
            <c:errBarType val="both"/>
            <c:errValType val="cust"/>
            <c:noEndCap val="0"/>
            <c:plus>
              <c:numLit>
                <c:formatCode>General</c:formatCode>
                <c:ptCount val="1"/>
                <c:pt idx="0">
                  <c:v>0.536</c:v>
                </c:pt>
              </c:numLit>
            </c:plus>
            <c:minus>
              <c:numLit>
                <c:formatCode>General</c:formatCode>
                <c:ptCount val="1"/>
                <c:pt idx="0">
                  <c:v>0.536</c:v>
                </c:pt>
              </c:numLit>
            </c:minus>
          </c:errBars>
          <c:xVal>
            <c:numRef>
              <c:f>'C and N chart'!$E$15</c:f>
              <c:numCache>
                <c:formatCode>General</c:formatCode>
                <c:ptCount val="1"/>
                <c:pt idx="0">
                  <c:v>-18.275</c:v>
                </c:pt>
              </c:numCache>
            </c:numRef>
          </c:xVal>
          <c:yVal>
            <c:numRef>
              <c:f>'C and N chart'!$C$15</c:f>
              <c:numCache>
                <c:formatCode>General</c:formatCode>
                <c:ptCount val="1"/>
                <c:pt idx="0">
                  <c:v>13.26</c:v>
                </c:pt>
              </c:numCache>
            </c:numRef>
          </c:yVal>
          <c:smooth val="0"/>
        </c:ser>
        <c:ser>
          <c:idx val="5"/>
          <c:order val="5"/>
          <c:tx>
            <c:strRef>
              <c:f>'C and N chart'!$A$18</c:f>
              <c:strCache>
                <c:ptCount val="1"/>
                <c:pt idx="0">
                  <c:v>75-100 M T</c:v>
                </c:pt>
              </c:strCache>
            </c:strRef>
          </c:tx>
          <c:spPr>
            <a:ln w="28575">
              <a:noFill/>
            </a:ln>
          </c:spPr>
          <c:marker>
            <c:symbol val="triangle"/>
            <c:size val="7"/>
            <c:spPr>
              <a:pattFill prst="ltDnDiag">
                <a:fgClr>
                  <a:schemeClr val="bg1"/>
                </a:fgClr>
                <a:bgClr>
                  <a:schemeClr val="tx1"/>
                </a:bgClr>
              </a:pattFill>
              <a:ln>
                <a:solidFill>
                  <a:schemeClr val="tx1"/>
                </a:solidFill>
              </a:ln>
            </c:spPr>
          </c:marker>
          <c:errBars>
            <c:errDir val="x"/>
            <c:errBarType val="both"/>
            <c:errValType val="cust"/>
            <c:noEndCap val="0"/>
            <c:plus>
              <c:numLit>
                <c:formatCode>General</c:formatCode>
                <c:ptCount val="1"/>
                <c:pt idx="0">
                  <c:v>0.434</c:v>
                </c:pt>
              </c:numLit>
            </c:plus>
            <c:minus>
              <c:numLit>
                <c:formatCode>General</c:formatCode>
                <c:ptCount val="1"/>
                <c:pt idx="0">
                  <c:v>0.434</c:v>
                </c:pt>
              </c:numLit>
            </c:minus>
          </c:errBars>
          <c:errBars>
            <c:errDir val="y"/>
            <c:errBarType val="both"/>
            <c:errValType val="cust"/>
            <c:noEndCap val="0"/>
            <c:plus>
              <c:numLit>
                <c:formatCode>General</c:formatCode>
                <c:ptCount val="1"/>
                <c:pt idx="0">
                  <c:v>0.428</c:v>
                </c:pt>
              </c:numLit>
            </c:plus>
            <c:minus>
              <c:numLit>
                <c:formatCode>General</c:formatCode>
                <c:ptCount val="1"/>
                <c:pt idx="0">
                  <c:v>0.428</c:v>
                </c:pt>
              </c:numLit>
            </c:minus>
          </c:errBars>
          <c:xVal>
            <c:numRef>
              <c:f>'C and N chart'!$E$18</c:f>
              <c:numCache>
                <c:formatCode>General</c:formatCode>
                <c:ptCount val="1"/>
                <c:pt idx="0">
                  <c:v>-17.95799999999999</c:v>
                </c:pt>
              </c:numCache>
            </c:numRef>
          </c:xVal>
          <c:yVal>
            <c:numRef>
              <c:f>'C and N chart'!$C$18</c:f>
              <c:numCache>
                <c:formatCode>General</c:formatCode>
                <c:ptCount val="1"/>
                <c:pt idx="0">
                  <c:v>12.99</c:v>
                </c:pt>
              </c:numCache>
            </c:numRef>
          </c:yVal>
          <c:smooth val="0"/>
        </c:ser>
        <c:ser>
          <c:idx val="6"/>
          <c:order val="6"/>
          <c:tx>
            <c:strRef>
              <c:f>'C and N chart'!$A$6</c:f>
              <c:strCache>
                <c:ptCount val="1"/>
                <c:pt idx="0">
                  <c:v>100+ M T </c:v>
                </c:pt>
              </c:strCache>
            </c:strRef>
          </c:tx>
          <c:spPr>
            <a:ln w="28575">
              <a:noFill/>
            </a:ln>
          </c:spPr>
          <c:marker>
            <c:symbol val="circle"/>
            <c:size val="7"/>
            <c:spPr>
              <a:pattFill prst="ltDnDiag">
                <a:fgClr>
                  <a:schemeClr val="bg1"/>
                </a:fgClr>
                <a:bgClr>
                  <a:schemeClr val="tx1"/>
                </a:bgClr>
              </a:pattFill>
            </c:spPr>
          </c:marker>
          <c:errBars>
            <c:errDir val="x"/>
            <c:errBarType val="both"/>
            <c:errValType val="cust"/>
            <c:noEndCap val="0"/>
            <c:plus>
              <c:numLit>
                <c:formatCode>General</c:formatCode>
                <c:ptCount val="1"/>
                <c:pt idx="0">
                  <c:v>0.347</c:v>
                </c:pt>
              </c:numLit>
            </c:plus>
            <c:minus>
              <c:numLit>
                <c:formatCode>General</c:formatCode>
                <c:ptCount val="1"/>
                <c:pt idx="0">
                  <c:v>0.347</c:v>
                </c:pt>
              </c:numLit>
            </c:minus>
          </c:errBars>
          <c:errBars>
            <c:errDir val="y"/>
            <c:errBarType val="both"/>
            <c:errValType val="cust"/>
            <c:noEndCap val="0"/>
            <c:plus>
              <c:numLit>
                <c:formatCode>General</c:formatCode>
                <c:ptCount val="1"/>
                <c:pt idx="0">
                  <c:v>0.451</c:v>
                </c:pt>
              </c:numLit>
            </c:plus>
            <c:minus>
              <c:numLit>
                <c:formatCode>General</c:formatCode>
                <c:ptCount val="1"/>
                <c:pt idx="0">
                  <c:v>0.451</c:v>
                </c:pt>
              </c:numLit>
            </c:minus>
          </c:errBars>
          <c:xVal>
            <c:numRef>
              <c:f>'C and N chart'!$E$6</c:f>
              <c:numCache>
                <c:formatCode>General</c:formatCode>
                <c:ptCount val="1"/>
                <c:pt idx="0">
                  <c:v>-17.634</c:v>
                </c:pt>
              </c:numCache>
            </c:numRef>
          </c:xVal>
          <c:yVal>
            <c:numRef>
              <c:f>'C and N chart'!$C$6</c:f>
              <c:numCache>
                <c:formatCode>General</c:formatCode>
                <c:ptCount val="1"/>
                <c:pt idx="0">
                  <c:v>12.979</c:v>
                </c:pt>
              </c:numCache>
            </c:numRef>
          </c:yVal>
          <c:smooth val="0"/>
        </c:ser>
        <c:ser>
          <c:idx val="7"/>
          <c:order val="7"/>
          <c:tx>
            <c:strRef>
              <c:f>'C and N chart'!$A$8</c:f>
              <c:strCache>
                <c:ptCount val="1"/>
                <c:pt idx="0">
                  <c:v>50-75 F C6</c:v>
                </c:pt>
              </c:strCache>
            </c:strRef>
          </c:tx>
          <c:spPr>
            <a:ln w="28575">
              <a:noFill/>
            </a:ln>
          </c:spPr>
          <c:marker>
            <c:symbol val="square"/>
            <c:size val="7"/>
            <c:spPr>
              <a:pattFill prst="pct20">
                <a:fgClr>
                  <a:schemeClr val="tx1"/>
                </a:fgClr>
                <a:bgClr>
                  <a:srgbClr val="00B0F0"/>
                </a:bgClr>
              </a:pattFill>
              <a:ln>
                <a:solidFill>
                  <a:schemeClr val="tx1"/>
                </a:solidFill>
              </a:ln>
            </c:spPr>
          </c:marker>
          <c:errBars>
            <c:errDir val="x"/>
            <c:errBarType val="both"/>
            <c:errValType val="cust"/>
            <c:noEndCap val="0"/>
            <c:plus>
              <c:numLit>
                <c:formatCode>General</c:formatCode>
                <c:ptCount val="1"/>
                <c:pt idx="0">
                  <c:v>0.288</c:v>
                </c:pt>
              </c:numLit>
            </c:plus>
            <c:minus>
              <c:numLit>
                <c:formatCode>General</c:formatCode>
                <c:ptCount val="1"/>
                <c:pt idx="0">
                  <c:v>0.288</c:v>
                </c:pt>
              </c:numLit>
            </c:minus>
          </c:errBars>
          <c:errBars>
            <c:errDir val="y"/>
            <c:errBarType val="both"/>
            <c:errValType val="cust"/>
            <c:noEndCap val="0"/>
            <c:plus>
              <c:numLit>
                <c:formatCode>General</c:formatCode>
                <c:ptCount val="1"/>
                <c:pt idx="0">
                  <c:v>0.509</c:v>
                </c:pt>
              </c:numLit>
            </c:plus>
            <c:minus>
              <c:numLit>
                <c:formatCode>General</c:formatCode>
                <c:ptCount val="1"/>
                <c:pt idx="0">
                  <c:v>0.509</c:v>
                </c:pt>
              </c:numLit>
            </c:minus>
          </c:errBars>
          <c:xVal>
            <c:numRef>
              <c:f>'C and N chart'!$E$8</c:f>
              <c:numCache>
                <c:formatCode>General</c:formatCode>
                <c:ptCount val="1"/>
                <c:pt idx="0">
                  <c:v>-18.529</c:v>
                </c:pt>
              </c:numCache>
            </c:numRef>
          </c:xVal>
          <c:yVal>
            <c:numRef>
              <c:f>'C and N chart'!$C$8</c:f>
              <c:numCache>
                <c:formatCode>General</c:formatCode>
                <c:ptCount val="1"/>
                <c:pt idx="0">
                  <c:v>13.533</c:v>
                </c:pt>
              </c:numCache>
            </c:numRef>
          </c:yVal>
          <c:smooth val="0"/>
        </c:ser>
        <c:ser>
          <c:idx val="8"/>
          <c:order val="8"/>
          <c:tx>
            <c:strRef>
              <c:f>'C and N chart'!$A$11</c:f>
              <c:strCache>
                <c:ptCount val="1"/>
                <c:pt idx="0">
                  <c:v>50-75 M C6</c:v>
                </c:pt>
              </c:strCache>
            </c:strRef>
          </c:tx>
          <c:spPr>
            <a:ln w="28575">
              <a:noFill/>
            </a:ln>
          </c:spPr>
          <c:marker>
            <c:spPr>
              <a:pattFill prst="ltDnDiag">
                <a:fgClr>
                  <a:schemeClr val="bg1"/>
                </a:fgClr>
                <a:bgClr>
                  <a:srgbClr val="00B0F0"/>
                </a:bgClr>
              </a:pattFill>
            </c:spPr>
          </c:marker>
          <c:dPt>
            <c:idx val="0"/>
            <c:marker>
              <c:symbol val="square"/>
              <c:size val="7"/>
            </c:marker>
            <c:bubble3D val="0"/>
          </c:dPt>
          <c:errBars>
            <c:errDir val="x"/>
            <c:errBarType val="both"/>
            <c:errValType val="cust"/>
            <c:noEndCap val="0"/>
            <c:plus>
              <c:numLit>
                <c:formatCode>General</c:formatCode>
                <c:ptCount val="1"/>
                <c:pt idx="0">
                  <c:v>0.417</c:v>
                </c:pt>
              </c:numLit>
            </c:plus>
            <c:minus>
              <c:numLit>
                <c:formatCode>General</c:formatCode>
                <c:ptCount val="1"/>
                <c:pt idx="0">
                  <c:v>0.417</c:v>
                </c:pt>
              </c:numLit>
            </c:minus>
          </c:errBars>
          <c:errBars>
            <c:errDir val="y"/>
            <c:errBarType val="both"/>
            <c:errValType val="cust"/>
            <c:noEndCap val="0"/>
            <c:plus>
              <c:numLit>
                <c:formatCode>General</c:formatCode>
                <c:ptCount val="1"/>
                <c:pt idx="0">
                  <c:v>0.329</c:v>
                </c:pt>
              </c:numLit>
            </c:plus>
            <c:minus>
              <c:numLit>
                <c:formatCode>General</c:formatCode>
                <c:ptCount val="1"/>
                <c:pt idx="0">
                  <c:v>0.329</c:v>
                </c:pt>
              </c:numLit>
            </c:minus>
          </c:errBars>
          <c:xVal>
            <c:numRef>
              <c:f>'C and N chart'!$E$11</c:f>
              <c:numCache>
                <c:formatCode>General</c:formatCode>
                <c:ptCount val="1"/>
                <c:pt idx="0">
                  <c:v>-18.065</c:v>
                </c:pt>
              </c:numCache>
            </c:numRef>
          </c:xVal>
          <c:yVal>
            <c:numRef>
              <c:f>'C and N chart'!$C$11</c:f>
              <c:numCache>
                <c:formatCode>General</c:formatCode>
                <c:ptCount val="1"/>
                <c:pt idx="0">
                  <c:v>12.61</c:v>
                </c:pt>
              </c:numCache>
            </c:numRef>
          </c:yVal>
          <c:smooth val="0"/>
        </c:ser>
        <c:ser>
          <c:idx val="9"/>
          <c:order val="9"/>
          <c:tx>
            <c:strRef>
              <c:f>'C and N chart'!$A$14</c:f>
              <c:strCache>
                <c:ptCount val="1"/>
                <c:pt idx="0">
                  <c:v>75-100 F C6</c:v>
                </c:pt>
              </c:strCache>
            </c:strRef>
          </c:tx>
          <c:spPr>
            <a:ln w="28575">
              <a:noFill/>
            </a:ln>
          </c:spPr>
          <c:marker>
            <c:symbol val="triangle"/>
            <c:size val="7"/>
            <c:spPr>
              <a:pattFill prst="pct20">
                <a:fgClr>
                  <a:schemeClr val="tx1"/>
                </a:fgClr>
                <a:bgClr>
                  <a:srgbClr val="00B0F0"/>
                </a:bgClr>
              </a:pattFill>
              <a:ln>
                <a:solidFill>
                  <a:schemeClr val="tx1"/>
                </a:solidFill>
              </a:ln>
            </c:spPr>
          </c:marker>
          <c:errBars>
            <c:errDir val="x"/>
            <c:errBarType val="both"/>
            <c:errValType val="cust"/>
            <c:noEndCap val="0"/>
            <c:plus>
              <c:numLit>
                <c:formatCode>General</c:formatCode>
                <c:ptCount val="1"/>
                <c:pt idx="0">
                  <c:v>0.304</c:v>
                </c:pt>
              </c:numLit>
            </c:plus>
            <c:minus>
              <c:numLit>
                <c:formatCode>General</c:formatCode>
                <c:ptCount val="1"/>
                <c:pt idx="0">
                  <c:v>0.304</c:v>
                </c:pt>
              </c:numLit>
            </c:minus>
          </c:errBars>
          <c:errBars>
            <c:errDir val="y"/>
            <c:errBarType val="both"/>
            <c:errValType val="cust"/>
            <c:noEndCap val="0"/>
            <c:plus>
              <c:numLit>
                <c:formatCode>General</c:formatCode>
                <c:ptCount val="1"/>
                <c:pt idx="0">
                  <c:v>0.146</c:v>
                </c:pt>
              </c:numLit>
            </c:plus>
            <c:minus>
              <c:numLit>
                <c:formatCode>General</c:formatCode>
                <c:ptCount val="1"/>
                <c:pt idx="0">
                  <c:v>0.146</c:v>
                </c:pt>
              </c:numLit>
            </c:minus>
          </c:errBars>
          <c:xVal>
            <c:numRef>
              <c:f>'C and N chart'!$E$14</c:f>
              <c:numCache>
                <c:formatCode>General</c:formatCode>
                <c:ptCount val="1"/>
                <c:pt idx="0">
                  <c:v>-18.51300000000001</c:v>
                </c:pt>
              </c:numCache>
            </c:numRef>
          </c:xVal>
          <c:yVal>
            <c:numRef>
              <c:f>'C and N chart'!$C$14</c:f>
              <c:numCache>
                <c:formatCode>General</c:formatCode>
                <c:ptCount val="1"/>
                <c:pt idx="0">
                  <c:v>13.599</c:v>
                </c:pt>
              </c:numCache>
            </c:numRef>
          </c:yVal>
          <c:smooth val="0"/>
        </c:ser>
        <c:ser>
          <c:idx val="10"/>
          <c:order val="10"/>
          <c:tx>
            <c:strRef>
              <c:f>'C and N chart'!$A$17</c:f>
              <c:strCache>
                <c:ptCount val="1"/>
                <c:pt idx="0">
                  <c:v>75-100 M C6</c:v>
                </c:pt>
              </c:strCache>
            </c:strRef>
          </c:tx>
          <c:spPr>
            <a:ln w="28575">
              <a:noFill/>
            </a:ln>
          </c:spPr>
          <c:marker>
            <c:symbol val="triangle"/>
            <c:size val="7"/>
            <c:spPr>
              <a:pattFill prst="ltDnDiag">
                <a:fgClr>
                  <a:schemeClr val="bg1"/>
                </a:fgClr>
                <a:bgClr>
                  <a:srgbClr val="00B0F0"/>
                </a:bgClr>
              </a:pattFill>
              <a:ln>
                <a:solidFill>
                  <a:schemeClr val="tx1"/>
                </a:solidFill>
              </a:ln>
            </c:spPr>
          </c:marker>
          <c:errBars>
            <c:errDir val="x"/>
            <c:errBarType val="both"/>
            <c:errValType val="cust"/>
            <c:noEndCap val="0"/>
            <c:plus>
              <c:numLit>
                <c:formatCode>General</c:formatCode>
                <c:ptCount val="1"/>
                <c:pt idx="0">
                  <c:v>0.491</c:v>
                </c:pt>
              </c:numLit>
            </c:plus>
            <c:minus>
              <c:numLit>
                <c:formatCode>General</c:formatCode>
                <c:ptCount val="1"/>
                <c:pt idx="0">
                  <c:v>0.491</c:v>
                </c:pt>
              </c:numLit>
            </c:minus>
          </c:errBars>
          <c:errBars>
            <c:errDir val="y"/>
            <c:errBarType val="both"/>
            <c:errValType val="cust"/>
            <c:noEndCap val="0"/>
            <c:plus>
              <c:numLit>
                <c:formatCode>General</c:formatCode>
                <c:ptCount val="1"/>
                <c:pt idx="0">
                  <c:v>0.572</c:v>
                </c:pt>
              </c:numLit>
            </c:plus>
            <c:minus>
              <c:numLit>
                <c:formatCode>General</c:formatCode>
                <c:ptCount val="1"/>
                <c:pt idx="0">
                  <c:v>0.572</c:v>
                </c:pt>
              </c:numLit>
            </c:minus>
          </c:errBars>
          <c:xVal>
            <c:numRef>
              <c:f>'C and N chart'!$E$17</c:f>
              <c:numCache>
                <c:formatCode>General</c:formatCode>
                <c:ptCount val="1"/>
                <c:pt idx="0">
                  <c:v>-17.91</c:v>
                </c:pt>
              </c:numCache>
            </c:numRef>
          </c:xVal>
          <c:yVal>
            <c:numRef>
              <c:f>'C and N chart'!$C$17</c:f>
              <c:numCache>
                <c:formatCode>General</c:formatCode>
                <c:ptCount val="1"/>
                <c:pt idx="0">
                  <c:v>13.248</c:v>
                </c:pt>
              </c:numCache>
            </c:numRef>
          </c:yVal>
          <c:smooth val="0"/>
        </c:ser>
        <c:ser>
          <c:idx val="11"/>
          <c:order val="11"/>
          <c:tx>
            <c:strRef>
              <c:f>'C and N chart'!$A$5</c:f>
              <c:strCache>
                <c:ptCount val="1"/>
                <c:pt idx="0">
                  <c:v>100+ M C6</c:v>
                </c:pt>
              </c:strCache>
            </c:strRef>
          </c:tx>
          <c:spPr>
            <a:ln w="28575">
              <a:noFill/>
            </a:ln>
          </c:spPr>
          <c:marker>
            <c:symbol val="circle"/>
            <c:size val="7"/>
            <c:spPr>
              <a:pattFill prst="ltDnDiag">
                <a:fgClr>
                  <a:schemeClr val="bg1"/>
                </a:fgClr>
                <a:bgClr>
                  <a:srgbClr val="00B0F0"/>
                </a:bgClr>
              </a:pattFill>
              <a:ln>
                <a:solidFill>
                  <a:schemeClr val="tx1"/>
                </a:solidFill>
              </a:ln>
            </c:spPr>
          </c:marker>
          <c:errBars>
            <c:errDir val="x"/>
            <c:errBarType val="both"/>
            <c:errValType val="cust"/>
            <c:noEndCap val="0"/>
            <c:plus>
              <c:numLit>
                <c:formatCode>General</c:formatCode>
                <c:ptCount val="1"/>
                <c:pt idx="0">
                  <c:v>0.38</c:v>
                </c:pt>
              </c:numLit>
            </c:plus>
            <c:minus>
              <c:numLit>
                <c:formatCode>General</c:formatCode>
                <c:ptCount val="1"/>
                <c:pt idx="0">
                  <c:v>0.38</c:v>
                </c:pt>
              </c:numLit>
            </c:minus>
          </c:errBars>
          <c:errBars>
            <c:errDir val="y"/>
            <c:errBarType val="both"/>
            <c:errValType val="cust"/>
            <c:noEndCap val="0"/>
            <c:plus>
              <c:numLit>
                <c:formatCode>General</c:formatCode>
                <c:ptCount val="1"/>
                <c:pt idx="0">
                  <c:v>0.384</c:v>
                </c:pt>
              </c:numLit>
            </c:plus>
            <c:minus>
              <c:numLit>
                <c:formatCode>General</c:formatCode>
                <c:ptCount val="1"/>
                <c:pt idx="0">
                  <c:v>0.384</c:v>
                </c:pt>
              </c:numLit>
            </c:minus>
          </c:errBars>
          <c:xVal>
            <c:numRef>
              <c:f>'C and N chart'!$E$5</c:f>
              <c:numCache>
                <c:formatCode>General</c:formatCode>
                <c:ptCount val="1"/>
                <c:pt idx="0">
                  <c:v>-17.807</c:v>
                </c:pt>
              </c:numCache>
            </c:numRef>
          </c:xVal>
          <c:yVal>
            <c:numRef>
              <c:f>'C and N chart'!$C$5</c:f>
              <c:numCache>
                <c:formatCode>General</c:formatCode>
                <c:ptCount val="1"/>
                <c:pt idx="0">
                  <c:v>13.216</c:v>
                </c:pt>
              </c:numCache>
            </c:numRef>
          </c:yVal>
          <c:smooth val="0"/>
        </c:ser>
        <c:ser>
          <c:idx val="12"/>
          <c:order val="12"/>
          <c:tx>
            <c:strRef>
              <c:f>'C and N chart'!$A$7</c:f>
              <c:strCache>
                <c:ptCount val="1"/>
                <c:pt idx="0">
                  <c:v>50-75 F C12</c:v>
                </c:pt>
              </c:strCache>
            </c:strRef>
          </c:tx>
          <c:spPr>
            <a:ln w="28575">
              <a:noFill/>
            </a:ln>
          </c:spPr>
          <c:marker>
            <c:symbol val="square"/>
            <c:size val="7"/>
            <c:spPr>
              <a:pattFill prst="pct20">
                <a:fgClr>
                  <a:schemeClr val="tx1"/>
                </a:fgClr>
                <a:bgClr>
                  <a:srgbClr val="FF0000"/>
                </a:bgClr>
              </a:pattFill>
              <a:ln>
                <a:solidFill>
                  <a:schemeClr val="tx1"/>
                </a:solidFill>
              </a:ln>
            </c:spPr>
          </c:marker>
          <c:errBars>
            <c:errDir val="x"/>
            <c:errBarType val="both"/>
            <c:errValType val="cust"/>
            <c:noEndCap val="0"/>
            <c:plus>
              <c:numLit>
                <c:formatCode>General</c:formatCode>
                <c:ptCount val="1"/>
                <c:pt idx="0">
                  <c:v>0.326</c:v>
                </c:pt>
              </c:numLit>
            </c:plus>
            <c:minus>
              <c:numLit>
                <c:formatCode>General</c:formatCode>
                <c:ptCount val="1"/>
                <c:pt idx="0">
                  <c:v>0.326</c:v>
                </c:pt>
              </c:numLit>
            </c:minus>
          </c:errBars>
          <c:errBars>
            <c:errDir val="y"/>
            <c:errBarType val="both"/>
            <c:errValType val="cust"/>
            <c:noEndCap val="0"/>
            <c:plus>
              <c:numLit>
                <c:formatCode>General</c:formatCode>
                <c:ptCount val="1"/>
                <c:pt idx="0">
                  <c:v>0.486</c:v>
                </c:pt>
              </c:numLit>
            </c:plus>
            <c:minus>
              <c:numLit>
                <c:formatCode>General</c:formatCode>
                <c:ptCount val="1"/>
                <c:pt idx="0">
                  <c:v>0.486</c:v>
                </c:pt>
              </c:numLit>
            </c:minus>
          </c:errBars>
          <c:xVal>
            <c:numRef>
              <c:f>'C and N chart'!$E$7</c:f>
              <c:numCache>
                <c:formatCode>General</c:formatCode>
                <c:ptCount val="1"/>
                <c:pt idx="0">
                  <c:v>-18.677</c:v>
                </c:pt>
              </c:numCache>
            </c:numRef>
          </c:xVal>
          <c:yVal>
            <c:numRef>
              <c:f>'C and N chart'!$C$7</c:f>
              <c:numCache>
                <c:formatCode>General</c:formatCode>
                <c:ptCount val="1"/>
                <c:pt idx="0">
                  <c:v>13.356</c:v>
                </c:pt>
              </c:numCache>
            </c:numRef>
          </c:yVal>
          <c:smooth val="0"/>
        </c:ser>
        <c:ser>
          <c:idx val="13"/>
          <c:order val="13"/>
          <c:tx>
            <c:strRef>
              <c:f>'C and N chart'!$A$10</c:f>
              <c:strCache>
                <c:ptCount val="1"/>
                <c:pt idx="0">
                  <c:v>50-75 M C12</c:v>
                </c:pt>
              </c:strCache>
            </c:strRef>
          </c:tx>
          <c:spPr>
            <a:ln w="28575">
              <a:noFill/>
            </a:ln>
          </c:spPr>
          <c:marker>
            <c:symbol val="square"/>
            <c:size val="7"/>
            <c:spPr>
              <a:pattFill prst="ltDnDiag">
                <a:fgClr>
                  <a:schemeClr val="tx1"/>
                </a:fgClr>
                <a:bgClr>
                  <a:srgbClr val="FF0000"/>
                </a:bgClr>
              </a:pattFill>
              <a:ln>
                <a:solidFill>
                  <a:schemeClr val="tx1"/>
                </a:solidFill>
              </a:ln>
            </c:spPr>
          </c:marker>
          <c:errBars>
            <c:errDir val="x"/>
            <c:errBarType val="both"/>
            <c:errValType val="cust"/>
            <c:noEndCap val="0"/>
            <c:plus>
              <c:numLit>
                <c:formatCode>General</c:formatCode>
                <c:ptCount val="1"/>
                <c:pt idx="0">
                  <c:v>0.579</c:v>
                </c:pt>
              </c:numLit>
            </c:plus>
            <c:minus>
              <c:numLit>
                <c:formatCode>General</c:formatCode>
                <c:ptCount val="1"/>
                <c:pt idx="0">
                  <c:v>0.579</c:v>
                </c:pt>
              </c:numLit>
            </c:minus>
          </c:errBars>
          <c:errBars>
            <c:errDir val="y"/>
            <c:errBarType val="both"/>
            <c:errValType val="cust"/>
            <c:noEndCap val="0"/>
            <c:plus>
              <c:numLit>
                <c:formatCode>General</c:formatCode>
                <c:ptCount val="1"/>
                <c:pt idx="0">
                  <c:v>0.923</c:v>
                </c:pt>
              </c:numLit>
            </c:plus>
            <c:minus>
              <c:numLit>
                <c:formatCode>General</c:formatCode>
                <c:ptCount val="1"/>
                <c:pt idx="0">
                  <c:v>0.923</c:v>
                </c:pt>
              </c:numLit>
            </c:minus>
          </c:errBars>
          <c:xVal>
            <c:numRef>
              <c:f>'C and N chart'!$E$10</c:f>
              <c:numCache>
                <c:formatCode>General</c:formatCode>
                <c:ptCount val="1"/>
                <c:pt idx="0">
                  <c:v>-18.523</c:v>
                </c:pt>
              </c:numCache>
            </c:numRef>
          </c:xVal>
          <c:yVal>
            <c:numRef>
              <c:f>'C and N chart'!$C$10</c:f>
              <c:numCache>
                <c:formatCode>General</c:formatCode>
                <c:ptCount val="1"/>
                <c:pt idx="0">
                  <c:v>13.891</c:v>
                </c:pt>
              </c:numCache>
            </c:numRef>
          </c:yVal>
          <c:smooth val="0"/>
        </c:ser>
        <c:ser>
          <c:idx val="14"/>
          <c:order val="14"/>
          <c:tx>
            <c:strRef>
              <c:f>'C and N chart'!$A$13</c:f>
              <c:strCache>
                <c:ptCount val="1"/>
                <c:pt idx="0">
                  <c:v>75-100 F C12</c:v>
                </c:pt>
              </c:strCache>
            </c:strRef>
          </c:tx>
          <c:spPr>
            <a:ln w="28575">
              <a:noFill/>
            </a:ln>
          </c:spPr>
          <c:marker>
            <c:symbol val="triangle"/>
            <c:size val="7"/>
            <c:spPr>
              <a:pattFill prst="pct20">
                <a:fgClr>
                  <a:schemeClr val="tx1"/>
                </a:fgClr>
                <a:bgClr>
                  <a:srgbClr val="FF0000"/>
                </a:bgClr>
              </a:pattFill>
              <a:ln>
                <a:solidFill>
                  <a:schemeClr val="tx1"/>
                </a:solidFill>
              </a:ln>
            </c:spPr>
          </c:marker>
          <c:errBars>
            <c:errDir val="x"/>
            <c:errBarType val="both"/>
            <c:errValType val="cust"/>
            <c:noEndCap val="0"/>
            <c:plus>
              <c:numLit>
                <c:formatCode>General</c:formatCode>
                <c:ptCount val="1"/>
                <c:pt idx="0">
                  <c:v>0.349</c:v>
                </c:pt>
              </c:numLit>
            </c:plus>
            <c:minus>
              <c:numLit>
                <c:formatCode>General</c:formatCode>
                <c:ptCount val="1"/>
                <c:pt idx="0">
                  <c:v>0.349</c:v>
                </c:pt>
              </c:numLit>
            </c:minus>
          </c:errBars>
          <c:errBars>
            <c:errDir val="y"/>
            <c:errBarType val="both"/>
            <c:errValType val="cust"/>
            <c:noEndCap val="0"/>
            <c:plus>
              <c:numLit>
                <c:formatCode>General</c:formatCode>
                <c:ptCount val="1"/>
                <c:pt idx="0">
                  <c:v>0.579</c:v>
                </c:pt>
              </c:numLit>
            </c:plus>
            <c:minus>
              <c:numLit>
                <c:formatCode>General</c:formatCode>
                <c:ptCount val="1"/>
                <c:pt idx="0">
                  <c:v>0.579</c:v>
                </c:pt>
              </c:numLit>
            </c:minus>
          </c:errBars>
          <c:xVal>
            <c:numRef>
              <c:f>'C and N chart'!$E$13</c:f>
              <c:numCache>
                <c:formatCode>General</c:formatCode>
                <c:ptCount val="1"/>
                <c:pt idx="0">
                  <c:v>-18.749</c:v>
                </c:pt>
              </c:numCache>
            </c:numRef>
          </c:xVal>
          <c:yVal>
            <c:numRef>
              <c:f>'C and N chart'!$C$13</c:f>
              <c:numCache>
                <c:formatCode>General</c:formatCode>
                <c:ptCount val="1"/>
                <c:pt idx="0">
                  <c:v>13.954</c:v>
                </c:pt>
              </c:numCache>
            </c:numRef>
          </c:yVal>
          <c:smooth val="0"/>
        </c:ser>
        <c:ser>
          <c:idx val="15"/>
          <c:order val="15"/>
          <c:tx>
            <c:strRef>
              <c:f>'C and N chart'!$A$16</c:f>
              <c:strCache>
                <c:ptCount val="1"/>
                <c:pt idx="0">
                  <c:v>75-100 M C12</c:v>
                </c:pt>
              </c:strCache>
            </c:strRef>
          </c:tx>
          <c:spPr>
            <a:ln w="28575">
              <a:noFill/>
            </a:ln>
          </c:spPr>
          <c:marker>
            <c:symbol val="triangle"/>
            <c:size val="7"/>
            <c:spPr>
              <a:pattFill prst="ltDnDiag">
                <a:fgClr>
                  <a:schemeClr val="tx1"/>
                </a:fgClr>
                <a:bgClr>
                  <a:srgbClr val="FF0000"/>
                </a:bgClr>
              </a:pattFill>
              <a:ln>
                <a:solidFill>
                  <a:schemeClr val="tx1"/>
                </a:solidFill>
              </a:ln>
            </c:spPr>
          </c:marker>
          <c:errBars>
            <c:errDir val="x"/>
            <c:errBarType val="both"/>
            <c:errValType val="cust"/>
            <c:noEndCap val="0"/>
            <c:plus>
              <c:numLit>
                <c:formatCode>General</c:formatCode>
                <c:ptCount val="1"/>
                <c:pt idx="0">
                  <c:v>0.642</c:v>
                </c:pt>
              </c:numLit>
            </c:plus>
            <c:minus>
              <c:numLit>
                <c:formatCode>General</c:formatCode>
                <c:ptCount val="1"/>
                <c:pt idx="0">
                  <c:v>0.642</c:v>
                </c:pt>
              </c:numLit>
            </c:minus>
          </c:errBars>
          <c:errBars>
            <c:errDir val="y"/>
            <c:errBarType val="both"/>
            <c:errValType val="cust"/>
            <c:noEndCap val="0"/>
            <c:plus>
              <c:numLit>
                <c:formatCode>General</c:formatCode>
                <c:ptCount val="1"/>
                <c:pt idx="0">
                  <c:v>0.884</c:v>
                </c:pt>
              </c:numLit>
            </c:plus>
            <c:minus>
              <c:numLit>
                <c:formatCode>General</c:formatCode>
                <c:ptCount val="1"/>
                <c:pt idx="0">
                  <c:v>0.884</c:v>
                </c:pt>
              </c:numLit>
            </c:minus>
          </c:errBars>
          <c:xVal>
            <c:numRef>
              <c:f>'C and N chart'!$E$16</c:f>
              <c:numCache>
                <c:formatCode>General</c:formatCode>
                <c:ptCount val="1"/>
                <c:pt idx="0">
                  <c:v>-18.14</c:v>
                </c:pt>
              </c:numCache>
            </c:numRef>
          </c:xVal>
          <c:yVal>
            <c:numRef>
              <c:f>'C and N chart'!$C$16</c:f>
              <c:numCache>
                <c:formatCode>General</c:formatCode>
                <c:ptCount val="1"/>
                <c:pt idx="0">
                  <c:v>13.376</c:v>
                </c:pt>
              </c:numCache>
            </c:numRef>
          </c:yVal>
          <c:smooth val="0"/>
        </c:ser>
        <c:ser>
          <c:idx val="16"/>
          <c:order val="16"/>
          <c:tx>
            <c:strRef>
              <c:f>'C and N chart'!$A$4</c:f>
              <c:strCache>
                <c:ptCount val="1"/>
                <c:pt idx="0">
                  <c:v>100 + M C12</c:v>
                </c:pt>
              </c:strCache>
            </c:strRef>
          </c:tx>
          <c:spPr>
            <a:ln w="28575">
              <a:noFill/>
            </a:ln>
          </c:spPr>
          <c:marker>
            <c:symbol val="circle"/>
            <c:size val="7"/>
            <c:spPr>
              <a:pattFill prst="ltDnDiag">
                <a:fgClr>
                  <a:schemeClr val="tx1"/>
                </a:fgClr>
                <a:bgClr>
                  <a:srgbClr val="FF0000"/>
                </a:bgClr>
              </a:pattFill>
              <a:ln>
                <a:solidFill>
                  <a:schemeClr val="tx1"/>
                </a:solidFill>
              </a:ln>
            </c:spPr>
          </c:marker>
          <c:errBars>
            <c:errDir val="x"/>
            <c:errBarType val="both"/>
            <c:errValType val="cust"/>
            <c:noEndCap val="0"/>
            <c:plus>
              <c:numLit>
                <c:formatCode>General</c:formatCode>
                <c:ptCount val="1"/>
                <c:pt idx="0">
                  <c:v>0.554</c:v>
                </c:pt>
              </c:numLit>
            </c:plus>
            <c:minus>
              <c:numLit>
                <c:formatCode>General</c:formatCode>
                <c:ptCount val="1"/>
                <c:pt idx="0">
                  <c:v>0.554</c:v>
                </c:pt>
              </c:numLit>
            </c:minus>
          </c:errBars>
          <c:errBars>
            <c:errDir val="y"/>
            <c:errBarType val="both"/>
            <c:errValType val="cust"/>
            <c:noEndCap val="0"/>
            <c:plus>
              <c:numLit>
                <c:formatCode>General</c:formatCode>
                <c:ptCount val="1"/>
                <c:pt idx="0">
                  <c:v>0.874</c:v>
                </c:pt>
              </c:numLit>
            </c:plus>
            <c:minus>
              <c:numLit>
                <c:formatCode>General</c:formatCode>
                <c:ptCount val="1"/>
                <c:pt idx="0">
                  <c:v>0.874</c:v>
                </c:pt>
              </c:numLit>
            </c:minus>
          </c:errBars>
          <c:xVal>
            <c:numRef>
              <c:f>'C and N chart'!$E$4</c:f>
              <c:numCache>
                <c:formatCode>General</c:formatCode>
                <c:ptCount val="1"/>
                <c:pt idx="0">
                  <c:v>-17.66</c:v>
                </c:pt>
              </c:numCache>
            </c:numRef>
          </c:xVal>
          <c:yVal>
            <c:numRef>
              <c:f>'C and N chart'!$C$4</c:f>
              <c:numCache>
                <c:formatCode>General</c:formatCode>
                <c:ptCount val="1"/>
                <c:pt idx="0">
                  <c:v>14.279</c:v>
                </c:pt>
              </c:numCache>
            </c:numRef>
          </c:yVal>
          <c:smooth val="0"/>
        </c:ser>
        <c:dLbls>
          <c:showLegendKey val="0"/>
          <c:showVal val="0"/>
          <c:showCatName val="0"/>
          <c:showSerName val="0"/>
          <c:showPercent val="0"/>
          <c:showBubbleSize val="0"/>
        </c:dLbls>
        <c:axId val="-2077659480"/>
        <c:axId val="-2077672232"/>
      </c:scatterChart>
      <c:valAx>
        <c:axId val="-2077659480"/>
        <c:scaling>
          <c:orientation val="minMax"/>
        </c:scaling>
        <c:delete val="0"/>
        <c:axPos val="b"/>
        <c:numFmt formatCode="General" sourceLinked="1"/>
        <c:majorTickMark val="none"/>
        <c:minorTickMark val="none"/>
        <c:tickLblPos val="nextTo"/>
        <c:txPr>
          <a:bodyPr/>
          <a:lstStyle/>
          <a:p>
            <a:pPr>
              <a:defRPr baseline="0">
                <a:latin typeface="Times New Roman" panose="02020603050405020304" pitchFamily="18" charset="0"/>
              </a:defRPr>
            </a:pPr>
            <a:endParaRPr lang="en-US"/>
          </a:p>
        </c:txPr>
        <c:crossAx val="-2077672232"/>
        <c:crossesAt val="-19.5"/>
        <c:crossBetween val="midCat"/>
      </c:valAx>
      <c:valAx>
        <c:axId val="-2077672232"/>
        <c:scaling>
          <c:orientation val="minMax"/>
          <c:min val="11.0"/>
        </c:scaling>
        <c:delete val="0"/>
        <c:axPos val="l"/>
        <c:majorGridlines/>
        <c:numFmt formatCode="General" sourceLinked="1"/>
        <c:majorTickMark val="none"/>
        <c:minorTickMark val="none"/>
        <c:tickLblPos val="nextTo"/>
        <c:txPr>
          <a:bodyPr/>
          <a:lstStyle/>
          <a:p>
            <a:pPr>
              <a:defRPr baseline="0">
                <a:latin typeface="Times New Roman" panose="02020603050405020304" pitchFamily="18" charset="0"/>
              </a:defRPr>
            </a:pPr>
            <a:endParaRPr lang="en-US"/>
          </a:p>
        </c:txPr>
        <c:crossAx val="-2077659480"/>
        <c:crossesAt val="-19.5"/>
        <c:crossBetween val="midCat"/>
      </c:valAx>
    </c:plotArea>
    <c:legend>
      <c:legendPos val="r"/>
      <c:layout/>
      <c:overlay val="0"/>
      <c:txPr>
        <a:bodyPr/>
        <a:lstStyle/>
        <a:p>
          <a:pPr>
            <a:defRPr baseline="0">
              <a:latin typeface="Times New Roman" panose="02020603050405020304" pitchFamily="18" charset="0"/>
            </a:defRPr>
          </a:pPr>
          <a:endParaRPr lang="en-US"/>
        </a:p>
      </c:txPr>
    </c:legend>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0.50156</cdr:x>
      <cdr:y>0.93908</cdr:y>
    </cdr:from>
    <cdr:to>
      <cdr:x>0.55971</cdr:x>
      <cdr:y>1</cdr:y>
    </cdr:to>
    <cdr:sp macro="" textlink="">
      <cdr:nvSpPr>
        <cdr:cNvPr id="2" name="TextBox 1"/>
        <cdr:cNvSpPr txBox="1"/>
      </cdr:nvSpPr>
      <cdr:spPr>
        <a:xfrm xmlns:a="http://schemas.openxmlformats.org/drawingml/2006/main">
          <a:off x="4600576" y="6900865"/>
          <a:ext cx="533400" cy="44767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l-GR" sz="1100">
              <a:latin typeface="Times New Roman"/>
              <a:cs typeface="Times New Roman"/>
            </a:rPr>
            <a:t>δ</a:t>
          </a:r>
          <a:r>
            <a:rPr lang="en-CA" sz="1100">
              <a:latin typeface="Times New Roman"/>
              <a:cs typeface="Times New Roman"/>
            </a:rPr>
            <a:t>13C</a:t>
          </a:r>
          <a:endParaRPr lang="en-CA" sz="1100"/>
        </a:p>
      </cdr:txBody>
    </cdr:sp>
  </cdr:relSizeAnchor>
  <cdr:relSizeAnchor xmlns:cdr="http://schemas.openxmlformats.org/drawingml/2006/chartDrawing">
    <cdr:from>
      <cdr:x>0.02163</cdr:x>
      <cdr:y>0.4677</cdr:y>
    </cdr:from>
    <cdr:to>
      <cdr:x>0.07044</cdr:x>
      <cdr:y>0.54029</cdr:y>
    </cdr:to>
    <cdr:sp macro="" textlink="">
      <cdr:nvSpPr>
        <cdr:cNvPr id="3" name="TextBox 1"/>
        <cdr:cNvSpPr txBox="1"/>
      </cdr:nvSpPr>
      <cdr:spPr>
        <a:xfrm xmlns:a="http://schemas.openxmlformats.org/drawingml/2006/main" rot="16200000">
          <a:off x="155576" y="3479800"/>
          <a:ext cx="533400" cy="44767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l-GR" sz="1100">
              <a:latin typeface="Times New Roman"/>
              <a:cs typeface="Times New Roman"/>
            </a:rPr>
            <a:t>δ</a:t>
          </a:r>
          <a:r>
            <a:rPr lang="en-CA" sz="1100">
              <a:latin typeface="Times New Roman"/>
              <a:cs typeface="Times New Roman"/>
            </a:rPr>
            <a:t>15N</a:t>
          </a:r>
          <a:endParaRPr lang="en-CA" sz="1100"/>
        </a:p>
      </cdr:txBody>
    </cdr:sp>
  </cdr:relSizeAnchor>
  <cdr:relSizeAnchor xmlns:cdr="http://schemas.openxmlformats.org/drawingml/2006/chartDrawing">
    <cdr:from>
      <cdr:x>0.15576</cdr:x>
      <cdr:y>0</cdr:y>
    </cdr:from>
    <cdr:to>
      <cdr:x>0.8785</cdr:x>
      <cdr:y>0.06092</cdr:y>
    </cdr:to>
    <cdr:sp macro="" textlink="">
      <cdr:nvSpPr>
        <cdr:cNvPr id="4" name="TextBox 1"/>
        <cdr:cNvSpPr txBox="1"/>
      </cdr:nvSpPr>
      <cdr:spPr>
        <a:xfrm xmlns:a="http://schemas.openxmlformats.org/drawingml/2006/main">
          <a:off x="1428751" y="0"/>
          <a:ext cx="6629400" cy="44767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marL="0" marR="0" indent="0" algn="ctr" defTabSz="914400" eaLnBrk="1" fontAlgn="auto" latinLnBrk="0" hangingPunct="1">
            <a:lnSpc>
              <a:spcPct val="100000"/>
            </a:lnSpc>
            <a:spcBef>
              <a:spcPts val="0"/>
            </a:spcBef>
            <a:spcAft>
              <a:spcPts val="0"/>
            </a:spcAft>
            <a:buClrTx/>
            <a:buSzTx/>
            <a:buFontTx/>
            <a:buNone/>
            <a:tabLst/>
            <a:defRPr/>
          </a:pPr>
          <a:r>
            <a:rPr lang="el-GR" sz="1100">
              <a:latin typeface="Times New Roman"/>
              <a:cs typeface="Times New Roman"/>
            </a:rPr>
            <a:t>δ</a:t>
          </a:r>
          <a:r>
            <a:rPr lang="en-CA" sz="1100">
              <a:latin typeface="Times New Roman"/>
              <a:cs typeface="Times New Roman"/>
            </a:rPr>
            <a:t>13C</a:t>
          </a:r>
          <a:r>
            <a:rPr lang="en-CA" sz="1100" baseline="0">
              <a:latin typeface="Times New Roman"/>
              <a:cs typeface="Times New Roman"/>
            </a:rPr>
            <a:t> versus </a:t>
          </a:r>
          <a:r>
            <a:rPr lang="el-GR" sz="1100">
              <a:effectLst/>
              <a:latin typeface="Times New Roman" panose="02020603050405020304" pitchFamily="18" charset="0"/>
              <a:ea typeface="+mn-ea"/>
              <a:cs typeface="Times New Roman" panose="02020603050405020304" pitchFamily="18" charset="0"/>
            </a:rPr>
            <a:t>δ</a:t>
          </a:r>
          <a:r>
            <a:rPr lang="en-CA" sz="1100">
              <a:effectLst/>
              <a:latin typeface="Times New Roman" panose="02020603050405020304" pitchFamily="18" charset="0"/>
              <a:ea typeface="+mn-ea"/>
              <a:cs typeface="Times New Roman" panose="02020603050405020304" pitchFamily="18" charset="0"/>
            </a:rPr>
            <a:t>15N (mean</a:t>
          </a:r>
          <a:r>
            <a:rPr lang="en-CA" sz="1100" baseline="0">
              <a:effectLst/>
              <a:latin typeface="Times New Roman" panose="02020603050405020304" pitchFamily="18" charset="0"/>
              <a:ea typeface="+mn-ea"/>
              <a:cs typeface="Times New Roman" panose="02020603050405020304" pitchFamily="18" charset="0"/>
            </a:rPr>
            <a:t> ± 1SD) by crab category</a:t>
          </a:r>
          <a:endParaRPr lang="en-CA">
            <a:effectLst/>
            <a:latin typeface="Times New Roman" panose="02020603050405020304" pitchFamily="18" charset="0"/>
            <a:cs typeface="Times New Roman" panose="02020603050405020304" pitchFamily="18" charset="0"/>
          </a:endParaRPr>
        </a:p>
        <a:p xmlns:a="http://schemas.openxmlformats.org/drawingml/2006/main">
          <a:pPr algn="ctr"/>
          <a:r>
            <a:rPr lang="en-CA" sz="1100">
              <a:latin typeface="Times New Roman"/>
              <a:cs typeface="Times New Roman"/>
            </a:rPr>
            <a:t>  </a:t>
          </a:r>
          <a:endParaRPr lang="en-CA"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62DE21C3-40E0-4A4E-B97B-A601DC2B0CE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dfo-mpo</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Renee</dc:creator>
  <lastModifiedBy>Surette, Tobie</lastModifiedBy>
  <revision>10</revision>
  <lastPrinted>2016-06-21T13:20:00.0000000Z</lastPrinted>
  <dcterms:created xsi:type="dcterms:W3CDTF">2020-03-18T11:47:00.0000000Z</dcterms:created>
  <dcterms:modified xsi:type="dcterms:W3CDTF">2020-03-30T12:45:35.6136008Z</dcterms:modified>
</coreProperties>
</file>